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A9732" w14:textId="58040D5A" w:rsidR="00A60DF5" w:rsidRPr="00E86BE5" w:rsidRDefault="008F07A5" w:rsidP="003A2D1E">
      <w:pPr>
        <w:pStyle w:val="1"/>
        <w:numPr>
          <w:ilvl w:val="0"/>
          <w:numId w:val="38"/>
        </w:numPr>
      </w:pPr>
      <w:r>
        <w:rPr>
          <w:rFonts w:hint="eastAsia"/>
        </w:rPr>
        <w:t xml:space="preserve">데이터 </w:t>
      </w:r>
      <w:r w:rsidR="0067763D">
        <w:rPr>
          <w:rFonts w:hint="eastAsia"/>
        </w:rPr>
        <w:t xml:space="preserve">관리 및 </w:t>
      </w:r>
      <w:del w:id="0" w:author="문일" w:date="2022-03-21T10:47:00Z">
        <w:r w:rsidR="0067763D" w:rsidDel="004E6DB3">
          <w:rPr>
            <w:rFonts w:hint="eastAsia"/>
          </w:rPr>
          <w:delText>가</w:delText>
        </w:r>
      </w:del>
      <w:r w:rsidR="0067763D">
        <w:rPr>
          <w:rFonts w:hint="eastAsia"/>
        </w:rPr>
        <w:t>시</w:t>
      </w:r>
      <w:ins w:id="1" w:author="문일" w:date="2022-03-21T10:48:00Z">
        <w:r w:rsidR="004E6DB3">
          <w:rPr>
            <w:rFonts w:hint="eastAsia"/>
          </w:rPr>
          <w:t>각</w:t>
        </w:r>
      </w:ins>
      <w:r w:rsidR="0067763D">
        <w:rPr>
          <w:rFonts w:hint="eastAsia"/>
        </w:rPr>
        <w:t>화</w:t>
      </w:r>
    </w:p>
    <w:p w14:paraId="6AEFADCE" w14:textId="77777777" w:rsidR="00C80A31" w:rsidRDefault="00C80A31" w:rsidP="00BB74C9">
      <w:pPr>
        <w:spacing w:line="240" w:lineRule="auto"/>
        <w:rPr>
          <w:rFonts w:ascii="함초롬바탕" w:eastAsia="함초롬바탕" w:hAnsi="함초롬바탕" w:cs="함초롬바탕"/>
        </w:rPr>
      </w:pPr>
    </w:p>
    <w:p w14:paraId="46190CA1" w14:textId="51454EDF" w:rsidR="000A3371" w:rsidRPr="00C80A31" w:rsidRDefault="00C80A31" w:rsidP="00BB74C9">
      <w:pPr>
        <w:spacing w:line="240" w:lineRule="auto"/>
        <w:rPr>
          <w:rFonts w:ascii="함초롬바탕" w:eastAsia="함초롬바탕" w:hAnsi="함초롬바탕" w:cs="함초롬바탕"/>
        </w:rPr>
      </w:pPr>
      <w:r w:rsidRPr="00EF2BD0"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05CB3B82" wp14:editId="05E34E14">
            <wp:extent cx="4723130" cy="1289823"/>
            <wp:effectExtent l="0" t="38100" r="1270" b="5715"/>
            <wp:docPr id="40" name="다이어그램 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55550818" w14:textId="77777777" w:rsidR="004F7B7C" w:rsidRDefault="004F7B7C" w:rsidP="004F7B7C">
      <w:pPr>
        <w:rPr>
          <w:rFonts w:ascii="함초롬바탕" w:eastAsia="함초롬바탕" w:hAnsi="함초롬바탕" w:cs="함초롬바탕"/>
        </w:rPr>
      </w:pPr>
    </w:p>
    <w:p w14:paraId="586AE7E5" w14:textId="0EF7D939" w:rsidR="00A7670D" w:rsidRPr="000C13C2" w:rsidRDefault="00C42928" w:rsidP="003A2D1E">
      <w:pPr>
        <w:pStyle w:val="2"/>
        <w:numPr>
          <w:ilvl w:val="0"/>
          <w:numId w:val="39"/>
        </w:numPr>
      </w:pPr>
      <w:r>
        <w:rPr>
          <w:rFonts w:hint="eastAsia"/>
        </w:rPr>
        <w:t>화공 데이터의 관리</w:t>
      </w:r>
    </w:p>
    <w:p w14:paraId="6B9B81E2" w14:textId="37FB3A5C" w:rsidR="00F64CD8" w:rsidRDefault="000C13C2" w:rsidP="003A2D1E">
      <w:r>
        <w:rPr>
          <w:rFonts w:hint="eastAsia"/>
        </w:rPr>
        <w:t>화공 산업</w:t>
      </w:r>
      <w:r w:rsidR="00ED5EED">
        <w:rPr>
          <w:rFonts w:hint="eastAsia"/>
        </w:rPr>
        <w:t xml:space="preserve"> 현장에서 발생 및 수집된 </w:t>
      </w:r>
      <w:r w:rsidR="00F64CD8">
        <w:rPr>
          <w:rFonts w:hint="eastAsia"/>
        </w:rPr>
        <w:t xml:space="preserve">데이터는 곧바로 제어 </w:t>
      </w:r>
      <w:r w:rsidR="00F64CD8" w:rsidRPr="00A7670D">
        <w:rPr>
          <w:rFonts w:hint="eastAsia"/>
        </w:rPr>
        <w:t>·</w:t>
      </w:r>
      <w:r w:rsidR="00F64CD8">
        <w:rPr>
          <w:rFonts w:hint="eastAsia"/>
        </w:rPr>
        <w:t xml:space="preserve"> 운영 </w:t>
      </w:r>
      <w:r w:rsidR="00F64CD8" w:rsidRPr="00A7670D">
        <w:rPr>
          <w:rFonts w:hint="eastAsia"/>
        </w:rPr>
        <w:t>·</w:t>
      </w:r>
      <w:r w:rsidR="00F64CD8">
        <w:rPr>
          <w:rFonts w:hint="eastAsia"/>
        </w:rPr>
        <w:t xml:space="preserve"> 설계 등</w:t>
      </w:r>
      <w:r w:rsidR="0047187E">
        <w:rPr>
          <w:rFonts w:hint="eastAsia"/>
        </w:rPr>
        <w:t xml:space="preserve"> 공정에 관한 의사결정 모델에 직접 사용되지 못한다.</w:t>
      </w:r>
      <w:r w:rsidR="0047187E">
        <w:t xml:space="preserve"> </w:t>
      </w:r>
      <w:r w:rsidR="0047187E">
        <w:rPr>
          <w:rFonts w:hint="eastAsia"/>
        </w:rPr>
        <w:t xml:space="preserve">전형적인 </w:t>
      </w:r>
      <w:proofErr w:type="spellStart"/>
      <w:r w:rsidR="0047187E">
        <w:rPr>
          <w:rFonts w:hint="eastAsia"/>
        </w:rPr>
        <w:t>복잡계</w:t>
      </w:r>
      <w:proofErr w:type="spellEnd"/>
      <w:r w:rsidR="0047187E">
        <w:rPr>
          <w:rFonts w:hint="eastAsia"/>
        </w:rPr>
        <w:t xml:space="preserve"> 문제인 화공 산업의 다양한 의사결정 문제를 해결하기 위해서는 수집된 데이터로부터 핵심적인 특징추출 </w:t>
      </w:r>
      <w:r w:rsidR="0047187E">
        <w:t>(</w:t>
      </w:r>
      <w:r w:rsidR="0047187E" w:rsidRPr="0047187E">
        <w:t>Feature extraction</w:t>
      </w:r>
      <w:r w:rsidR="0047187E">
        <w:t xml:space="preserve">) </w:t>
      </w:r>
      <w:r w:rsidR="0047187E">
        <w:rPr>
          <w:rFonts w:hint="eastAsia"/>
        </w:rPr>
        <w:t>과정이 필요하다.</w:t>
      </w:r>
      <w:r w:rsidR="0047187E">
        <w:t xml:space="preserve"> </w:t>
      </w:r>
      <w:r w:rsidR="0047187E">
        <w:rPr>
          <w:rFonts w:hint="eastAsia"/>
        </w:rPr>
        <w:t>즉,</w:t>
      </w:r>
      <w:r w:rsidR="0047187E">
        <w:t xml:space="preserve"> </w:t>
      </w:r>
      <w:r w:rsidR="00D2332C">
        <w:rPr>
          <w:rFonts w:hint="eastAsia"/>
        </w:rPr>
        <w:t>데이터 근원으로부터 수집된 원시 데이터</w:t>
      </w:r>
      <w:r w:rsidR="00895D66">
        <w:rPr>
          <w:rFonts w:hint="eastAsia"/>
        </w:rPr>
        <w:t xml:space="preserve"> </w:t>
      </w:r>
      <w:r w:rsidR="00895D66">
        <w:t>(Raw data</w:t>
      </w:r>
      <w:proofErr w:type="gramStart"/>
      <w:r w:rsidR="00895D66">
        <w:t xml:space="preserve">) </w:t>
      </w:r>
      <w:r w:rsidR="00D2332C">
        <w:rPr>
          <w:rFonts w:hint="eastAsia"/>
        </w:rPr>
        <w:t>는</w:t>
      </w:r>
      <w:proofErr w:type="gramEnd"/>
      <w:r w:rsidR="00D2332C">
        <w:rPr>
          <w:rFonts w:hint="eastAsia"/>
        </w:rPr>
        <w:t xml:space="preserve"> 사용처에 특화된 인공지능 모델 개발을 위해</w:t>
      </w:r>
      <w:r w:rsidR="00895D66">
        <w:rPr>
          <w:rFonts w:hint="eastAsia"/>
        </w:rPr>
        <w:t xml:space="preserve"> </w:t>
      </w:r>
      <w:r w:rsidR="00D2332C">
        <w:rPr>
          <w:rFonts w:hint="eastAsia"/>
        </w:rPr>
        <w:t xml:space="preserve">데이터 선별과 </w:t>
      </w:r>
      <w:proofErr w:type="spellStart"/>
      <w:r w:rsidR="00D2332C">
        <w:rPr>
          <w:rFonts w:hint="eastAsia"/>
        </w:rPr>
        <w:t>전처리</w:t>
      </w:r>
      <w:proofErr w:type="spellEnd"/>
      <w:r w:rsidR="00D2332C">
        <w:rPr>
          <w:rFonts w:hint="eastAsia"/>
        </w:rPr>
        <w:t xml:space="preserve"> 과정</w:t>
      </w:r>
      <w:r w:rsidR="00895D66">
        <w:rPr>
          <w:rFonts w:hint="eastAsia"/>
        </w:rPr>
        <w:t xml:space="preserve"> 등 다양한 데이터 추출 단계를</w:t>
      </w:r>
      <w:r w:rsidR="00D2332C">
        <w:rPr>
          <w:rFonts w:hint="eastAsia"/>
        </w:rPr>
        <w:t xml:space="preserve"> </w:t>
      </w:r>
      <w:r w:rsidR="0047187E">
        <w:rPr>
          <w:rFonts w:hint="eastAsia"/>
        </w:rPr>
        <w:t>필수적으로 수반한다</w:t>
      </w:r>
      <w:r w:rsidR="0047187E">
        <w:t xml:space="preserve">. </w:t>
      </w:r>
      <w:r w:rsidR="0047187E">
        <w:rPr>
          <w:rFonts w:hint="eastAsia"/>
        </w:rPr>
        <w:t xml:space="preserve">본 장에서는 수집된 </w:t>
      </w:r>
      <w:r w:rsidR="00895D66">
        <w:rPr>
          <w:rFonts w:hint="eastAsia"/>
        </w:rPr>
        <w:t>데이터</w:t>
      </w:r>
      <w:r w:rsidR="0047187E">
        <w:rPr>
          <w:rFonts w:hint="eastAsia"/>
        </w:rPr>
        <w:t xml:space="preserve">를 </w:t>
      </w:r>
      <w:r w:rsidR="00895D66">
        <w:rPr>
          <w:rFonts w:hint="eastAsia"/>
        </w:rPr>
        <w:t xml:space="preserve">사용 단계에 </w:t>
      </w:r>
      <w:r w:rsidR="0047187E">
        <w:rPr>
          <w:rFonts w:hint="eastAsia"/>
        </w:rPr>
        <w:t>적합한 수준으로 가공</w:t>
      </w:r>
      <w:r w:rsidR="0047187E">
        <w:t xml:space="preserve"> </w:t>
      </w:r>
      <w:r w:rsidR="0047187E">
        <w:rPr>
          <w:rFonts w:hint="eastAsia"/>
        </w:rPr>
        <w:t>및 가시화하는 과정을 학습하며 더불어 효과적인</w:t>
      </w:r>
      <w:r w:rsidR="00895D66">
        <w:rPr>
          <w:rFonts w:hint="eastAsia"/>
        </w:rPr>
        <w:t xml:space="preserve"> 저장 </w:t>
      </w:r>
      <w:proofErr w:type="spellStart"/>
      <w:r w:rsidR="0047187E">
        <w:rPr>
          <w:rFonts w:hint="eastAsia"/>
        </w:rPr>
        <w:t>방법</w:t>
      </w:r>
      <w:ins w:id="2" w:author="문일" w:date="2022-03-21T12:42:00Z">
        <w:r w:rsidR="00371ECE">
          <w:rPr>
            <w:rFonts w:hint="eastAsia"/>
          </w:rPr>
          <w:t>을</w:t>
        </w:r>
      </w:ins>
      <w:del w:id="3" w:author="문일" w:date="2022-03-21T12:42:00Z">
        <w:r w:rsidR="0047187E" w:rsidDel="00371ECE">
          <w:rPr>
            <w:rFonts w:hint="eastAsia"/>
          </w:rPr>
          <w:delText>에 관하여</w:delText>
        </w:r>
        <w:r w:rsidR="00895D66" w:rsidDel="00371ECE">
          <w:rPr>
            <w:rFonts w:hint="eastAsia"/>
          </w:rPr>
          <w:delText xml:space="preserve"> </w:delText>
        </w:r>
      </w:del>
      <w:r w:rsidR="00895D66">
        <w:rPr>
          <w:rFonts w:hint="eastAsia"/>
        </w:rPr>
        <w:t>소개한다</w:t>
      </w:r>
      <w:proofErr w:type="spellEnd"/>
      <w:r w:rsidR="00895D66">
        <w:rPr>
          <w:rFonts w:hint="eastAsia"/>
        </w:rPr>
        <w:t>.</w:t>
      </w:r>
    </w:p>
    <w:p w14:paraId="7242CCA2" w14:textId="77777777" w:rsidR="00F64CD8" w:rsidRDefault="00F64CD8" w:rsidP="0067763D">
      <w:pPr>
        <w:spacing w:line="240" w:lineRule="auto"/>
        <w:rPr>
          <w:rFonts w:ascii="함초롬바탕" w:eastAsia="함초롬바탕" w:hAnsi="함초롬바탕" w:cs="함초롬바탕"/>
        </w:rPr>
      </w:pPr>
    </w:p>
    <w:p w14:paraId="357F1626" w14:textId="5F6023E6" w:rsidR="00895D66" w:rsidRDefault="00895D66" w:rsidP="003A2D1E">
      <w:pPr>
        <w:pStyle w:val="3"/>
        <w:numPr>
          <w:ilvl w:val="0"/>
          <w:numId w:val="40"/>
        </w:numPr>
        <w:ind w:leftChars="0" w:firstLineChars="0"/>
      </w:pPr>
      <w:r>
        <w:rPr>
          <w:rFonts w:hint="eastAsia"/>
        </w:rPr>
        <w:t>데이터 큐레이션</w:t>
      </w:r>
      <w:r w:rsidR="0094054B">
        <w:rPr>
          <w:rFonts w:hint="eastAsia"/>
        </w:rPr>
        <w:t xml:space="preserve"> </w:t>
      </w:r>
      <w:r w:rsidR="0094054B">
        <w:t>(Data curation)</w:t>
      </w:r>
    </w:p>
    <w:p w14:paraId="225DC3F8" w14:textId="77777777" w:rsidR="004F7B7C" w:rsidRDefault="004F7B7C" w:rsidP="003A2D1E">
      <w:r>
        <w:rPr>
          <w:rFonts w:hint="eastAsia"/>
        </w:rPr>
        <w:t xml:space="preserve">빅데이터 가치 사슬 </w:t>
      </w:r>
      <w:r>
        <w:t>(Big data value chain)</w:t>
      </w:r>
      <w:r>
        <w:rPr>
          <w:rFonts w:hint="eastAsia"/>
        </w:rPr>
        <w:t>에</w:t>
      </w:r>
      <w:del w:id="4" w:author="문일" w:date="2022-03-21T12:43:00Z">
        <w:r w:rsidDel="00371ECE">
          <w:rPr>
            <w:rFonts w:hint="eastAsia"/>
          </w:rPr>
          <w:delText xml:space="preserve"> 있어</w:delText>
        </w:r>
      </w:del>
      <w:r>
        <w:rPr>
          <w:rFonts w:hint="eastAsia"/>
        </w:rPr>
        <w:t xml:space="preserve">서 데이터의 수집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분석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저장은 데이터 이용을 위해 선행되는 단계들이다.</w:t>
      </w:r>
      <w:r>
        <w:t xml:space="preserve"> </w:t>
      </w:r>
      <w:r>
        <w:rPr>
          <w:rFonts w:hint="eastAsia"/>
        </w:rPr>
        <w:t xml:space="preserve">데이터 </w:t>
      </w:r>
      <w:proofErr w:type="spellStart"/>
      <w:r>
        <w:rPr>
          <w:rFonts w:hint="eastAsia"/>
        </w:rPr>
        <w:t>큐레이션은</w:t>
      </w:r>
      <w:proofErr w:type="spellEnd"/>
      <w:r>
        <w:rPr>
          <w:rFonts w:hint="eastAsia"/>
        </w:rPr>
        <w:t xml:space="preserve"> 데이터의</w:t>
      </w:r>
      <w:r>
        <w:t xml:space="preserve"> </w:t>
      </w:r>
      <w:r>
        <w:rPr>
          <w:rFonts w:hint="eastAsia"/>
        </w:rPr>
        <w:t>가치 발견을 위한 과정으로,</w:t>
      </w:r>
      <w:r>
        <w:t xml:space="preserve"> </w:t>
      </w:r>
      <w:r>
        <w:rPr>
          <w:rFonts w:hint="eastAsia"/>
        </w:rPr>
        <w:t>데이터로부터 정보를 부각시키는 역할을 한다.</w:t>
      </w:r>
      <w:r>
        <w:t xml:space="preserve"> </w:t>
      </w:r>
      <w:r>
        <w:rPr>
          <w:rFonts w:hint="eastAsia"/>
        </w:rPr>
        <w:t xml:space="preserve">이를 위해 데이터의 수집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조직화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인덱싱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그룹화가 수행되며,</w:t>
      </w:r>
      <w:r>
        <w:t xml:space="preserve"> </w:t>
      </w:r>
      <w:r>
        <w:rPr>
          <w:rFonts w:hint="eastAsia"/>
        </w:rPr>
        <w:t>용도에 따라 원시 데이터는 데이터 사용을 위해 소그룹으로 구성 및 통합된다.</w:t>
      </w:r>
      <w:r>
        <w:t xml:space="preserve"> </w:t>
      </w:r>
      <w:r>
        <w:rPr>
          <w:rFonts w:hint="eastAsia"/>
        </w:rPr>
        <w:t xml:space="preserve">데이터 </w:t>
      </w:r>
      <w:proofErr w:type="spellStart"/>
      <w:r>
        <w:rPr>
          <w:rFonts w:hint="eastAsia"/>
        </w:rPr>
        <w:t>큐레이션을</w:t>
      </w:r>
      <w:proofErr w:type="spellEnd"/>
      <w:r>
        <w:rPr>
          <w:rFonts w:hint="eastAsia"/>
        </w:rPr>
        <w:t xml:space="preserve"> 거친 </w:t>
      </w:r>
      <w:r>
        <w:rPr>
          <w:rFonts w:hint="eastAsia"/>
        </w:rPr>
        <w:lastRenderedPageBreak/>
        <w:t xml:space="preserve">데이터는 연계성과 연관성을 지니므로 사용자들의 접근성을 </w:t>
      </w:r>
      <w:commentRangeStart w:id="5"/>
      <w:r>
        <w:rPr>
          <w:rFonts w:hint="eastAsia"/>
        </w:rPr>
        <w:t>향상시킨다</w:t>
      </w:r>
      <w:commentRangeEnd w:id="5"/>
      <w:r w:rsidR="00371ECE">
        <w:rPr>
          <w:rStyle w:val="a8"/>
        </w:rPr>
        <w:commentReference w:id="5"/>
      </w:r>
      <w:r>
        <w:rPr>
          <w:rFonts w:hint="eastAsia"/>
        </w:rPr>
        <w:t>.</w:t>
      </w:r>
    </w:p>
    <w:p w14:paraId="1F2617F6" w14:textId="77777777" w:rsidR="004F7B7C" w:rsidRPr="004F7B7C" w:rsidRDefault="004F7B7C" w:rsidP="00895D66">
      <w:pPr>
        <w:spacing w:line="240" w:lineRule="auto"/>
        <w:rPr>
          <w:rFonts w:ascii="함초롬바탕" w:eastAsia="함초롬바탕" w:hAnsi="함초롬바탕" w:cs="함초롬바탕"/>
        </w:rPr>
      </w:pPr>
    </w:p>
    <w:p w14:paraId="09072C22" w14:textId="42746A96" w:rsidR="0067763D" w:rsidRDefault="00895D66" w:rsidP="004B4181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0729C2C7" wp14:editId="79DCE9DB">
            <wp:extent cx="4723130" cy="2331720"/>
            <wp:effectExtent l="0" t="0" r="127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E58F" w14:textId="594D4070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1</w:t>
      </w:r>
      <w:r>
        <w:rPr>
          <w:rFonts w:ascii="함초롬바탕" w:eastAsia="함초롬바탕" w:hAnsi="함초롬바탕" w:cs="함초롬바탕"/>
        </w:rPr>
        <w:t xml:space="preserve">. 데이터 </w:t>
      </w:r>
      <w:r>
        <w:rPr>
          <w:rFonts w:ascii="함초롬바탕" w:eastAsia="함초롬바탕" w:hAnsi="함초롬바탕" w:cs="함초롬바탕" w:hint="eastAsia"/>
        </w:rPr>
        <w:t>확보</w:t>
      </w:r>
      <w:r>
        <w:rPr>
          <w:rFonts w:ascii="함초롬바탕" w:eastAsia="함초롬바탕" w:hAnsi="함초롬바탕" w:cs="함초롬바탕"/>
        </w:rPr>
        <w:t xml:space="preserve">, </w:t>
      </w:r>
      <w:r>
        <w:rPr>
          <w:rFonts w:ascii="함초롬바탕" w:eastAsia="함초롬바탕" w:hAnsi="함초롬바탕" w:cs="함초롬바탕" w:hint="eastAsia"/>
        </w:rPr>
        <w:t>처리 및 저장의 순서도.</w:t>
      </w:r>
    </w:p>
    <w:p w14:paraId="079CA953" w14:textId="77777777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</w:rPr>
      </w:pPr>
    </w:p>
    <w:p w14:paraId="40A6091A" w14:textId="28C90F69" w:rsidR="0067763D" w:rsidRPr="00895D66" w:rsidRDefault="00895D66" w:rsidP="003A2D1E">
      <w:pPr>
        <w:pStyle w:val="3"/>
        <w:numPr>
          <w:ilvl w:val="0"/>
          <w:numId w:val="40"/>
        </w:numPr>
        <w:ind w:leftChars="0" w:firstLineChars="0"/>
      </w:pPr>
      <w:r>
        <w:rPr>
          <w:rFonts w:hint="eastAsia"/>
        </w:rPr>
        <w:t>데이터 베이스</w:t>
      </w:r>
      <w:r w:rsidR="00467836">
        <w:rPr>
          <w:rFonts w:hint="eastAsia"/>
        </w:rPr>
        <w:t xml:space="preserve"> </w:t>
      </w:r>
      <w:r w:rsidR="00467836">
        <w:t>(</w:t>
      </w:r>
      <w:r w:rsidR="00467836">
        <w:rPr>
          <w:rFonts w:hint="eastAsia"/>
        </w:rPr>
        <w:t>D</w:t>
      </w:r>
      <w:r w:rsidR="00467836">
        <w:t>atabase)</w:t>
      </w:r>
      <w:r w:rsidR="00E8236B">
        <w:rPr>
          <w:rFonts w:hint="eastAsia"/>
        </w:rPr>
        <w:t>의 구축</w:t>
      </w:r>
    </w:p>
    <w:p w14:paraId="4D85041E" w14:textId="34373DAC" w:rsidR="00A623CD" w:rsidRDefault="00467836" w:rsidP="003A2D1E">
      <w:r>
        <w:rPr>
          <w:rFonts w:hint="eastAsia"/>
        </w:rPr>
        <w:t>데이터 베이스는 데이터 저장소를 의미하며,</w:t>
      </w:r>
      <w:r>
        <w:t xml:space="preserve"> </w:t>
      </w:r>
      <w:r w:rsidR="003A770F">
        <w:rPr>
          <w:rFonts w:hint="eastAsia"/>
        </w:rPr>
        <w:t>특정한 목적에 맞게 정돈된 데이터로부터 정보를 추출하기 위해 필요하다.</w:t>
      </w:r>
      <w:r w:rsidR="003A770F">
        <w:t xml:space="preserve"> </w:t>
      </w:r>
      <w:r w:rsidR="00906CBE">
        <w:rPr>
          <w:rFonts w:hint="eastAsia"/>
        </w:rPr>
        <w:t>데이터는 보통 가공되지 않은</w:t>
      </w:r>
      <w:r w:rsidR="00906CBE">
        <w:t xml:space="preserve"> </w:t>
      </w:r>
      <w:r w:rsidR="00906CBE">
        <w:rPr>
          <w:rFonts w:hint="eastAsia"/>
        </w:rPr>
        <w:t>원시적인 자료를 의미하고,</w:t>
      </w:r>
      <w:r w:rsidR="00906CBE">
        <w:t xml:space="preserve"> </w:t>
      </w:r>
      <w:r w:rsidR="00906CBE">
        <w:rPr>
          <w:rFonts w:hint="eastAsia"/>
        </w:rPr>
        <w:t>특정한 수집 의도가 존재하지 않는다.</w:t>
      </w:r>
      <w:r w:rsidR="00906CBE">
        <w:t xml:space="preserve"> </w:t>
      </w:r>
      <w:r w:rsidR="00906CBE">
        <w:rPr>
          <w:rFonts w:hint="eastAsia"/>
        </w:rPr>
        <w:t>따라서,</w:t>
      </w:r>
      <w:r w:rsidR="00906CBE">
        <w:t xml:space="preserve"> </w:t>
      </w:r>
      <w:r w:rsidR="00204A38">
        <w:rPr>
          <w:rFonts w:hint="eastAsia"/>
        </w:rPr>
        <w:t xml:space="preserve">정보 추출을 위해 </w:t>
      </w:r>
      <w:r w:rsidR="00906CBE">
        <w:rPr>
          <w:rFonts w:hint="eastAsia"/>
        </w:rPr>
        <w:t>체계적이지 않는 자료들의 연계성과 연관성을 찾아 그룹화할 필요가 있다.</w:t>
      </w:r>
      <w:r w:rsidR="00906CBE">
        <w:t xml:space="preserve"> </w:t>
      </w:r>
      <w:r w:rsidR="00A623CD">
        <w:rPr>
          <w:rFonts w:hint="eastAsia"/>
        </w:rPr>
        <w:t>이를 위해,</w:t>
      </w:r>
      <w:r w:rsidR="00A623CD">
        <w:t xml:space="preserve"> </w:t>
      </w:r>
      <w:r w:rsidR="00A623CD">
        <w:rPr>
          <w:rFonts w:hint="eastAsia"/>
        </w:rPr>
        <w:t xml:space="preserve">데이터는 </w:t>
      </w:r>
      <w:r w:rsidR="00C35473">
        <w:rPr>
          <w:rFonts w:hint="eastAsia"/>
        </w:rPr>
        <w:t>위와</w:t>
      </w:r>
      <w:r w:rsidR="00A623CD">
        <w:rPr>
          <w:rFonts w:hint="eastAsia"/>
        </w:rPr>
        <w:t xml:space="preserve"> 같은 분류 </w:t>
      </w:r>
      <w:r w:rsidR="00A623CD" w:rsidRPr="00A7670D">
        <w:rPr>
          <w:rFonts w:hint="eastAsia"/>
        </w:rPr>
        <w:t>·</w:t>
      </w:r>
      <w:r w:rsidR="00A623CD">
        <w:rPr>
          <w:rFonts w:hint="eastAsia"/>
        </w:rPr>
        <w:t xml:space="preserve"> 선별 </w:t>
      </w:r>
      <w:r w:rsidR="00A623CD" w:rsidRPr="00A7670D">
        <w:rPr>
          <w:rFonts w:hint="eastAsia"/>
        </w:rPr>
        <w:t>·</w:t>
      </w:r>
      <w:r w:rsidR="00A623CD">
        <w:rPr>
          <w:rFonts w:hint="eastAsia"/>
        </w:rPr>
        <w:t xml:space="preserve"> 저장 단계를 거쳐 관리 </w:t>
      </w:r>
      <w:r w:rsidR="00A623CD" w:rsidRPr="00A7670D">
        <w:rPr>
          <w:rFonts w:hint="eastAsia"/>
        </w:rPr>
        <w:t>·</w:t>
      </w:r>
      <w:r w:rsidR="00A623CD">
        <w:rPr>
          <w:rFonts w:hint="eastAsia"/>
        </w:rPr>
        <w:t xml:space="preserve"> 이용된다.</w:t>
      </w:r>
      <w:r w:rsidR="00C35473">
        <w:t xml:space="preserve"> </w:t>
      </w:r>
      <w:r w:rsidR="00623DA1">
        <w:rPr>
          <w:rFonts w:hint="eastAsia"/>
        </w:rPr>
        <w:t>각 단계에 대한 설명은 아래와 같다.</w:t>
      </w:r>
    </w:p>
    <w:p w14:paraId="4645BDC9" w14:textId="7C8E9ABD" w:rsidR="004F7B7C" w:rsidRDefault="004F7B7C" w:rsidP="0067763D">
      <w:pPr>
        <w:spacing w:line="240" w:lineRule="auto"/>
        <w:rPr>
          <w:rFonts w:ascii="함초롬바탕" w:eastAsia="함초롬바탕" w:hAnsi="함초롬바탕" w:cs="함초롬바탕"/>
        </w:rPr>
      </w:pPr>
    </w:p>
    <w:p w14:paraId="391CC32A" w14:textId="123293F7" w:rsidR="004F7B7C" w:rsidRDefault="004F7B7C" w:rsidP="0067763D">
      <w:pPr>
        <w:spacing w:line="240" w:lineRule="auto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586B4420" wp14:editId="2FCBCE7C">
            <wp:extent cx="4723130" cy="2602230"/>
            <wp:effectExtent l="0" t="0" r="127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2256" w14:textId="550069C6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2</w:t>
      </w:r>
      <w:r>
        <w:rPr>
          <w:rFonts w:ascii="함초롬바탕" w:eastAsia="함초롬바탕" w:hAnsi="함초롬바탕" w:cs="함초롬바탕"/>
        </w:rPr>
        <w:t xml:space="preserve">. </w:t>
      </w:r>
      <w:r>
        <w:rPr>
          <w:rFonts w:ascii="함초롬바탕" w:eastAsia="함초롬바탕" w:hAnsi="함초롬바탕" w:cs="함초롬바탕" w:hint="eastAsia"/>
        </w:rPr>
        <w:t xml:space="preserve">효과적 </w:t>
      </w:r>
      <w:r>
        <w:rPr>
          <w:rFonts w:ascii="함초롬바탕" w:eastAsia="함초롬바탕" w:hAnsi="함초롬바탕" w:cs="함초롬바탕"/>
        </w:rPr>
        <w:t xml:space="preserve">데이터 </w:t>
      </w:r>
      <w:r>
        <w:rPr>
          <w:rFonts w:ascii="함초롬바탕" w:eastAsia="함초롬바탕" w:hAnsi="함초롬바탕" w:cs="함초롬바탕" w:hint="eastAsia"/>
        </w:rPr>
        <w:t>저장을 위한 데이트베이스 구조.</w:t>
      </w:r>
    </w:p>
    <w:p w14:paraId="39631E48" w14:textId="77777777" w:rsidR="004F7B7C" w:rsidRPr="004F7B7C" w:rsidRDefault="004F7B7C" w:rsidP="0067763D">
      <w:pPr>
        <w:spacing w:line="240" w:lineRule="auto"/>
        <w:rPr>
          <w:rFonts w:ascii="함초롬바탕" w:eastAsia="함초롬바탕" w:hAnsi="함초롬바탕" w:cs="함초롬바탕"/>
        </w:rPr>
      </w:pPr>
    </w:p>
    <w:p w14:paraId="2069FDEC" w14:textId="0E7DAB63" w:rsidR="009A2073" w:rsidRDefault="00E8421F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 xml:space="preserve">데이터 근원 </w:t>
      </w:r>
      <w:r>
        <w:t>(</w:t>
      </w:r>
      <w:r w:rsidR="009A2073">
        <w:t>Data source</w:t>
      </w:r>
      <w:r>
        <w:t>)</w:t>
      </w:r>
    </w:p>
    <w:p w14:paraId="2BE94223" w14:textId="1667A45A" w:rsidR="00E07337" w:rsidRPr="00550366" w:rsidRDefault="00865BEE" w:rsidP="003A2D1E">
      <w:r>
        <w:rPr>
          <w:rFonts w:hint="eastAsia"/>
        </w:rPr>
        <w:t>화공산업에서의 데이터는 센서 네트워크</w:t>
      </w:r>
      <w:r>
        <w:t xml:space="preserve"> </w:t>
      </w:r>
      <w:r>
        <w:rPr>
          <w:rFonts w:hint="eastAsia"/>
        </w:rPr>
        <w:t>및</w:t>
      </w:r>
      <w:r>
        <w:t xml:space="preserve"> </w:t>
      </w:r>
      <w:r>
        <w:rPr>
          <w:rFonts w:hint="eastAsia"/>
        </w:rPr>
        <w:t xml:space="preserve">웹 </w:t>
      </w:r>
      <w:proofErr w:type="spellStart"/>
      <w:r>
        <w:rPr>
          <w:rFonts w:hint="eastAsia"/>
        </w:rPr>
        <w:t>스크</w:t>
      </w:r>
      <w:r w:rsidR="007E34F7">
        <w:rPr>
          <w:rFonts w:hint="eastAsia"/>
        </w:rPr>
        <w:t>래</w:t>
      </w:r>
      <w:r>
        <w:rPr>
          <w:rFonts w:hint="eastAsia"/>
        </w:rPr>
        <w:t>핑</w:t>
      </w:r>
      <w:r w:rsidR="007E34F7">
        <w:rPr>
          <w:rFonts w:hint="eastAsia"/>
        </w:rPr>
        <w:t>으</w:t>
      </w:r>
      <w:r>
        <w:rPr>
          <w:rFonts w:hint="eastAsia"/>
        </w:rPr>
        <w:t>로부터</w:t>
      </w:r>
      <w:proofErr w:type="spellEnd"/>
      <w:r>
        <w:rPr>
          <w:rFonts w:hint="eastAsia"/>
        </w:rPr>
        <w:t xml:space="preserve"> 수집된 </w:t>
      </w:r>
      <w:proofErr w:type="spellStart"/>
      <w:r>
        <w:rPr>
          <w:rFonts w:hint="eastAsia"/>
        </w:rPr>
        <w:t>물리량</w:t>
      </w:r>
      <w:proofErr w:type="spellEnd"/>
      <w:r w:rsidR="00602380">
        <w:rPr>
          <w:rFonts w:hint="eastAsia"/>
        </w:rPr>
        <w:t>/정보량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온도,</w:t>
      </w:r>
      <w:r>
        <w:t xml:space="preserve"> </w:t>
      </w:r>
      <w:r>
        <w:rPr>
          <w:rFonts w:hint="eastAsia"/>
        </w:rPr>
        <w:t>압력,</w:t>
      </w:r>
      <w:r>
        <w:t xml:space="preserve"> </w:t>
      </w:r>
      <w:r>
        <w:rPr>
          <w:rFonts w:hint="eastAsia"/>
        </w:rPr>
        <w:t>농도</w:t>
      </w:r>
      <w:r>
        <w:t xml:space="preserve"> </w:t>
      </w:r>
      <w:r>
        <w:rPr>
          <w:rFonts w:hint="eastAsia"/>
        </w:rPr>
        <w:t>등)</w:t>
      </w:r>
      <w:r>
        <w:t xml:space="preserve"> </w:t>
      </w:r>
      <w:r>
        <w:rPr>
          <w:rFonts w:hint="eastAsia"/>
        </w:rPr>
        <w:t>이다.</w:t>
      </w:r>
      <w:r>
        <w:t xml:space="preserve"> </w:t>
      </w:r>
      <w:r w:rsidR="00F85FB8">
        <w:rPr>
          <w:rFonts w:hint="eastAsia"/>
        </w:rPr>
        <w:t xml:space="preserve">데이터가 잠재되어 있는 </w:t>
      </w:r>
      <w:r w:rsidR="00CB129F">
        <w:rPr>
          <w:rFonts w:hint="eastAsia"/>
        </w:rPr>
        <w:t>추상적인 장소를</w:t>
      </w:r>
      <w:r w:rsidR="00F85FB8">
        <w:rPr>
          <w:rFonts w:hint="eastAsia"/>
        </w:rPr>
        <w:t xml:space="preserve"> 데이터 근원이라 하며,</w:t>
      </w:r>
      <w:r w:rsidR="00F85FB8">
        <w:t xml:space="preserve"> </w:t>
      </w:r>
      <w:r w:rsidR="00FC5F62">
        <w:rPr>
          <w:rFonts w:hint="eastAsia"/>
        </w:rPr>
        <w:t xml:space="preserve">보통 데이터는 </w:t>
      </w:r>
      <w:proofErr w:type="spellStart"/>
      <w:r w:rsidR="00FC5F62">
        <w:rPr>
          <w:rFonts w:hint="eastAsia"/>
        </w:rPr>
        <w:t>비정형화된</w:t>
      </w:r>
      <w:proofErr w:type="spellEnd"/>
      <w:r w:rsidR="00FC5F62">
        <w:rPr>
          <w:rFonts w:hint="eastAsia"/>
        </w:rPr>
        <w:t xml:space="preserve"> 형태에서 변환과정을 거쳐 정형화된 형태로 수집된다.</w:t>
      </w:r>
      <w:r w:rsidR="005160B4">
        <w:t xml:space="preserve"> </w:t>
      </w:r>
      <w:r w:rsidR="005160B4">
        <w:rPr>
          <w:rFonts w:hint="eastAsia"/>
        </w:rPr>
        <w:t xml:space="preserve">데이터 근원으로부터 추출된 데이터는 곧 바로 사용되는 것이 아닌 데이터 </w:t>
      </w:r>
      <w:proofErr w:type="spellStart"/>
      <w:r w:rsidR="005160B4">
        <w:rPr>
          <w:rFonts w:hint="eastAsia"/>
        </w:rPr>
        <w:t>웨어하우스에</w:t>
      </w:r>
      <w:proofErr w:type="spellEnd"/>
      <w:r w:rsidR="005160B4">
        <w:rPr>
          <w:rFonts w:hint="eastAsia"/>
        </w:rPr>
        <w:t xml:space="preserve"> 축적된다.</w:t>
      </w:r>
      <w:r w:rsidR="005160B4">
        <w:t xml:space="preserve"> </w:t>
      </w:r>
      <w:r w:rsidR="005160B4">
        <w:rPr>
          <w:rFonts w:hint="eastAsia"/>
        </w:rPr>
        <w:t xml:space="preserve">이때 데이터 축적을 위해 </w:t>
      </w:r>
      <w:r w:rsidR="00E63135">
        <w:rPr>
          <w:rFonts w:hint="eastAsia"/>
        </w:rPr>
        <w:t xml:space="preserve">추출 </w:t>
      </w:r>
      <w:r w:rsidR="00E63135" w:rsidRPr="00A7670D">
        <w:rPr>
          <w:rFonts w:hint="eastAsia"/>
        </w:rPr>
        <w:t>·</w:t>
      </w:r>
      <w:r w:rsidR="00E63135">
        <w:rPr>
          <w:rFonts w:hint="eastAsia"/>
        </w:rPr>
        <w:t xml:space="preserve"> 운송 </w:t>
      </w:r>
      <w:r w:rsidR="00E63135" w:rsidRPr="00A7670D">
        <w:rPr>
          <w:rFonts w:hint="eastAsia"/>
        </w:rPr>
        <w:t>·</w:t>
      </w:r>
      <w:r w:rsidR="00E63135">
        <w:rPr>
          <w:rFonts w:hint="eastAsia"/>
        </w:rPr>
        <w:t xml:space="preserve"> 축적</w:t>
      </w:r>
      <w:r w:rsidR="005160B4">
        <w:t xml:space="preserve"> (Extraction, Transportation, Load</w:t>
      </w:r>
      <w:r w:rsidR="00E63135">
        <w:t>; ETL</w:t>
      </w:r>
      <w:r w:rsidR="005160B4">
        <w:t xml:space="preserve">) </w:t>
      </w:r>
      <w:r w:rsidR="0002735C">
        <w:rPr>
          <w:rFonts w:hint="eastAsia"/>
        </w:rPr>
        <w:t>기술을 사용한다</w:t>
      </w:r>
      <w:r w:rsidR="005160B4">
        <w:rPr>
          <w:rFonts w:hint="eastAsia"/>
        </w:rPr>
        <w:t>.</w:t>
      </w:r>
      <w:r w:rsidR="00F4081A">
        <w:t xml:space="preserve"> </w:t>
      </w:r>
      <w:r w:rsidR="00F4081A">
        <w:rPr>
          <w:rFonts w:hint="eastAsia"/>
        </w:rPr>
        <w:t xml:space="preserve">데이터 축적을 위해 </w:t>
      </w:r>
      <w:r w:rsidR="007E34F7">
        <w:rPr>
          <w:rFonts w:hint="eastAsia"/>
        </w:rPr>
        <w:t xml:space="preserve">데이터 간의 </w:t>
      </w:r>
      <w:r w:rsidR="00F4081A">
        <w:rPr>
          <w:rFonts w:hint="eastAsia"/>
        </w:rPr>
        <w:t xml:space="preserve">관계성 </w:t>
      </w:r>
      <w:r w:rsidR="00F4081A">
        <w:t xml:space="preserve">(ex </w:t>
      </w:r>
      <w:r w:rsidR="00F4081A">
        <w:rPr>
          <w:rFonts w:hint="eastAsia"/>
        </w:rPr>
        <w:t>독립 및 종속 관계</w:t>
      </w:r>
      <w:proofErr w:type="gramStart"/>
      <w:r w:rsidR="00F4081A">
        <w:rPr>
          <w:rFonts w:hint="eastAsia"/>
        </w:rPr>
        <w:t>)</w:t>
      </w:r>
      <w:r w:rsidR="00F4081A">
        <w:t xml:space="preserve"> </w:t>
      </w:r>
      <w:r w:rsidR="00F4081A">
        <w:rPr>
          <w:rFonts w:hint="eastAsia"/>
        </w:rPr>
        <w:t>을</w:t>
      </w:r>
      <w:proofErr w:type="gramEnd"/>
      <w:r w:rsidR="00F4081A">
        <w:rPr>
          <w:rFonts w:hint="eastAsia"/>
        </w:rPr>
        <w:t xml:space="preserve"> 규명하는데,</w:t>
      </w:r>
      <w:r w:rsidR="00F4081A">
        <w:t xml:space="preserve"> </w:t>
      </w:r>
      <w:r w:rsidR="00F4081A">
        <w:rPr>
          <w:rFonts w:hint="eastAsia"/>
        </w:rPr>
        <w:t xml:space="preserve">이는 데이터 스키마 </w:t>
      </w:r>
      <w:r w:rsidR="00F4081A">
        <w:t>(Schema)</w:t>
      </w:r>
      <w:r w:rsidR="007E34F7">
        <w:t xml:space="preserve"> </w:t>
      </w:r>
      <w:r w:rsidR="00F4081A">
        <w:rPr>
          <w:rFonts w:hint="eastAsia"/>
        </w:rPr>
        <w:t>로 불린다.</w:t>
      </w:r>
    </w:p>
    <w:p w14:paraId="717CB85D" w14:textId="0F91D456" w:rsidR="009A2073" w:rsidRDefault="00E8421F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 xml:space="preserve">데이터 </w:t>
      </w:r>
      <w:proofErr w:type="spellStart"/>
      <w:r>
        <w:rPr>
          <w:rFonts w:hint="eastAsia"/>
        </w:rPr>
        <w:t>웨어하우스</w:t>
      </w:r>
      <w:proofErr w:type="spellEnd"/>
      <w:r>
        <w:rPr>
          <w:rFonts w:hint="eastAsia"/>
        </w:rPr>
        <w:t xml:space="preserve"> </w:t>
      </w:r>
      <w:r>
        <w:t>(</w:t>
      </w:r>
      <w:r w:rsidR="009A2073">
        <w:t>Data warehouse</w:t>
      </w:r>
      <w:r>
        <w:t>)</w:t>
      </w:r>
    </w:p>
    <w:p w14:paraId="16BBAC21" w14:textId="71CD65BA" w:rsidR="00550366" w:rsidRPr="00550366" w:rsidRDefault="001D40C3" w:rsidP="003A2D1E">
      <w:r>
        <w:rPr>
          <w:rFonts w:hint="eastAsia"/>
        </w:rPr>
        <w:t xml:space="preserve">데이터 </w:t>
      </w:r>
      <w:proofErr w:type="spellStart"/>
      <w:r>
        <w:rPr>
          <w:rFonts w:hint="eastAsia"/>
        </w:rPr>
        <w:t>웨어하우스는</w:t>
      </w:r>
      <w:proofErr w:type="spellEnd"/>
      <w:r>
        <w:rPr>
          <w:rFonts w:hint="eastAsia"/>
        </w:rPr>
        <w:t xml:space="preserve"> 데이터 근원으로부터 추출 </w:t>
      </w:r>
      <w:r w:rsidR="00FA7ADA" w:rsidRPr="00A7670D">
        <w:rPr>
          <w:rFonts w:hint="eastAsia"/>
        </w:rPr>
        <w:t>·</w:t>
      </w:r>
      <w:r w:rsidR="00FA7ADA">
        <w:rPr>
          <w:rFonts w:hint="eastAsia"/>
        </w:rPr>
        <w:t xml:space="preserve"> 운송 </w:t>
      </w:r>
      <w:r w:rsidR="00FA7ADA" w:rsidRPr="00A7670D">
        <w:rPr>
          <w:rFonts w:hint="eastAsia"/>
        </w:rPr>
        <w:t>·</w:t>
      </w:r>
      <w:r w:rsidR="00FA7ADA">
        <w:rPr>
          <w:rFonts w:hint="eastAsia"/>
        </w:rPr>
        <w:t xml:space="preserve"> 축적 과정을 거친 데이터 저장매체이다.</w:t>
      </w:r>
      <w:r w:rsidR="00FA7ADA">
        <w:t xml:space="preserve"> </w:t>
      </w:r>
      <w:r w:rsidR="00FA7ADA">
        <w:rPr>
          <w:rFonts w:hint="eastAsia"/>
        </w:rPr>
        <w:t>사용자의 의사결정을 돕기 위해,</w:t>
      </w:r>
      <w:r w:rsidR="00FA7ADA">
        <w:t xml:space="preserve"> </w:t>
      </w:r>
      <w:r w:rsidR="00FA7ADA">
        <w:rPr>
          <w:rFonts w:hint="eastAsia"/>
        </w:rPr>
        <w:t xml:space="preserve">데이터는 </w:t>
      </w:r>
      <w:r w:rsidR="00F53E6A">
        <w:rPr>
          <w:rFonts w:hint="eastAsia"/>
        </w:rPr>
        <w:t xml:space="preserve">최초로 데이터 </w:t>
      </w:r>
      <w:proofErr w:type="spellStart"/>
      <w:r w:rsidR="00F53E6A">
        <w:rPr>
          <w:rFonts w:hint="eastAsia"/>
        </w:rPr>
        <w:t>웨어하우스에서</w:t>
      </w:r>
      <w:proofErr w:type="spellEnd"/>
      <w:r w:rsidR="00F53E6A">
        <w:rPr>
          <w:rFonts w:hint="eastAsia"/>
        </w:rPr>
        <w:t xml:space="preserve"> </w:t>
      </w:r>
      <w:r w:rsidR="00FA7ADA">
        <w:rPr>
          <w:rFonts w:hint="eastAsia"/>
        </w:rPr>
        <w:t>분석 가능한 형태</w:t>
      </w:r>
      <w:r w:rsidR="00F53E6A">
        <w:rPr>
          <w:rFonts w:hint="eastAsia"/>
        </w:rPr>
        <w:t>를 갖는다.</w:t>
      </w:r>
      <w:r w:rsidR="00F53E6A">
        <w:t xml:space="preserve"> </w:t>
      </w:r>
      <w:r w:rsidR="001C3A3F">
        <w:rPr>
          <w:rFonts w:hint="eastAsia"/>
        </w:rPr>
        <w:t xml:space="preserve">데이터 </w:t>
      </w:r>
      <w:proofErr w:type="spellStart"/>
      <w:r w:rsidR="001C3A3F">
        <w:rPr>
          <w:rFonts w:hint="eastAsia"/>
        </w:rPr>
        <w:t>웨어하우스에는</w:t>
      </w:r>
      <w:proofErr w:type="spellEnd"/>
      <w:r w:rsidR="001C3A3F">
        <w:rPr>
          <w:rFonts w:hint="eastAsia"/>
        </w:rPr>
        <w:t xml:space="preserve"> 크게 </w:t>
      </w:r>
      <w:r w:rsidR="001C3A3F">
        <w:t>4</w:t>
      </w:r>
      <w:r w:rsidR="001C3A3F">
        <w:rPr>
          <w:rFonts w:hint="eastAsia"/>
        </w:rPr>
        <w:t>가지 특</w:t>
      </w:r>
      <w:r w:rsidR="001C3A3F">
        <w:rPr>
          <w:rFonts w:hint="eastAsia"/>
        </w:rPr>
        <w:lastRenderedPageBreak/>
        <w:t>징</w:t>
      </w:r>
      <w:r w:rsidR="007D5E94">
        <w:rPr>
          <w:rFonts w:hint="eastAsia"/>
        </w:rPr>
        <w:t>으로 주제지향성,</w:t>
      </w:r>
      <w:r w:rsidR="007D5E94">
        <w:t xml:space="preserve"> </w:t>
      </w:r>
      <w:r w:rsidR="007D5E94">
        <w:rPr>
          <w:rFonts w:hint="eastAsia"/>
        </w:rPr>
        <w:t>통합성,</w:t>
      </w:r>
      <w:r w:rsidR="007D5E94">
        <w:t xml:space="preserve"> </w:t>
      </w:r>
      <w:r w:rsidR="007D5E94">
        <w:rPr>
          <w:rFonts w:hint="eastAsia"/>
        </w:rPr>
        <w:t>시계열성,</w:t>
      </w:r>
      <w:r w:rsidR="007D5E94">
        <w:t xml:space="preserve"> </w:t>
      </w:r>
      <w:r w:rsidR="007D5E94">
        <w:rPr>
          <w:rFonts w:hint="eastAsia"/>
        </w:rPr>
        <w:t xml:space="preserve">그리고 </w:t>
      </w:r>
      <w:proofErr w:type="spellStart"/>
      <w:r w:rsidR="007D5E94">
        <w:rPr>
          <w:rFonts w:hint="eastAsia"/>
        </w:rPr>
        <w:t>비휘발성이</w:t>
      </w:r>
      <w:proofErr w:type="spellEnd"/>
      <w:r w:rsidR="007D5E94">
        <w:rPr>
          <w:rFonts w:hint="eastAsia"/>
        </w:rPr>
        <w:t xml:space="preserve"> 있다.</w:t>
      </w:r>
      <w:r w:rsidR="007D5E94">
        <w:t xml:space="preserve"> </w:t>
      </w:r>
      <w:r w:rsidR="007D5E94">
        <w:rPr>
          <w:rFonts w:hint="eastAsia"/>
        </w:rPr>
        <w:t>먼저,</w:t>
      </w:r>
      <w:r w:rsidR="007D5E94">
        <w:t xml:space="preserve"> </w:t>
      </w:r>
      <w:r w:rsidR="007D5E94">
        <w:rPr>
          <w:rFonts w:hint="eastAsia"/>
        </w:rPr>
        <w:t>주제지향성은</w:t>
      </w:r>
      <w:r w:rsidR="007D5E94">
        <w:t xml:space="preserve"> </w:t>
      </w:r>
      <w:r w:rsidR="007D5E94">
        <w:rPr>
          <w:rFonts w:hint="eastAsia"/>
        </w:rPr>
        <w:t xml:space="preserve">데이터 </w:t>
      </w:r>
      <w:proofErr w:type="spellStart"/>
      <w:r w:rsidR="007D5E94">
        <w:rPr>
          <w:rFonts w:hint="eastAsia"/>
        </w:rPr>
        <w:t>웨어하우스가</w:t>
      </w:r>
      <w:proofErr w:type="spellEnd"/>
      <w:r w:rsidR="007D5E94">
        <w:rPr>
          <w:rFonts w:hint="eastAsia"/>
        </w:rPr>
        <w:t xml:space="preserve"> 직접적인 사용보다는 데이터의 관계성 파악에 더 중점적이라는 것에서 기인한다.</w:t>
      </w:r>
      <w:r w:rsidR="007D5E94">
        <w:t xml:space="preserve"> </w:t>
      </w:r>
      <w:r w:rsidR="007D5E94">
        <w:rPr>
          <w:rFonts w:hint="eastAsia"/>
        </w:rPr>
        <w:t>따라서,</w:t>
      </w:r>
      <w:r w:rsidR="007D5E94">
        <w:t xml:space="preserve"> </w:t>
      </w:r>
      <w:r w:rsidR="007D5E94">
        <w:rPr>
          <w:rFonts w:hint="eastAsia"/>
        </w:rPr>
        <w:t xml:space="preserve">특정 주제 </w:t>
      </w:r>
      <w:r w:rsidR="007D5E94">
        <w:t>(</w:t>
      </w:r>
      <w:r w:rsidR="007D5E94">
        <w:rPr>
          <w:rFonts w:hint="eastAsia"/>
        </w:rPr>
        <w:t>반응기</w:t>
      </w:r>
      <w:r w:rsidR="007D5E94">
        <w:t>/</w:t>
      </w:r>
      <w:r w:rsidR="007D5E94">
        <w:rPr>
          <w:rFonts w:hint="eastAsia"/>
        </w:rPr>
        <w:t>분리기,</w:t>
      </w:r>
      <w:r w:rsidR="007D5E94">
        <w:t xml:space="preserve"> </w:t>
      </w:r>
      <w:r w:rsidR="007D5E94">
        <w:rPr>
          <w:rFonts w:hint="eastAsia"/>
        </w:rPr>
        <w:t>온도 변화</w:t>
      </w:r>
      <w:r w:rsidR="007D5E94">
        <w:t>/</w:t>
      </w:r>
      <w:r w:rsidR="007D5E94">
        <w:rPr>
          <w:rFonts w:hint="eastAsia"/>
        </w:rPr>
        <w:t xml:space="preserve">압력 변화 등)에 따라 데이터를 표현하는 것이 데이터 </w:t>
      </w:r>
      <w:proofErr w:type="spellStart"/>
      <w:r w:rsidR="007D5E94">
        <w:rPr>
          <w:rFonts w:hint="eastAsia"/>
        </w:rPr>
        <w:t>웨어하우스에서</w:t>
      </w:r>
      <w:proofErr w:type="spellEnd"/>
      <w:r w:rsidR="007D5E94">
        <w:rPr>
          <w:rFonts w:hint="eastAsia"/>
        </w:rPr>
        <w:t xml:space="preserve"> 중점적으로 이루어진다.</w:t>
      </w:r>
      <w:r w:rsidR="007D5E94">
        <w:t xml:space="preserve"> </w:t>
      </w:r>
      <w:r w:rsidR="007D5E94">
        <w:rPr>
          <w:rFonts w:hint="eastAsia"/>
        </w:rPr>
        <w:t xml:space="preserve">통합성은 데이터 </w:t>
      </w:r>
      <w:proofErr w:type="spellStart"/>
      <w:r w:rsidR="007D5E94">
        <w:rPr>
          <w:rFonts w:hint="eastAsia"/>
        </w:rPr>
        <w:t>웨어하우스의</w:t>
      </w:r>
      <w:proofErr w:type="spellEnd"/>
      <w:r w:rsidR="007D5E94">
        <w:rPr>
          <w:rFonts w:hint="eastAsia"/>
        </w:rPr>
        <w:t xml:space="preserve"> 스키마가 일관성을 유지한다는 것으로,</w:t>
      </w:r>
      <w:r w:rsidR="007D5E94">
        <w:t xml:space="preserve"> </w:t>
      </w:r>
      <w:r w:rsidR="007D5E94">
        <w:rPr>
          <w:rFonts w:hint="eastAsia"/>
        </w:rPr>
        <w:t>데이터 근원으로부터의 데이터가 모두 전사적으로 통합되어 있다는 의미이다.</w:t>
      </w:r>
      <w:r w:rsidR="007D5E94">
        <w:t xml:space="preserve"> </w:t>
      </w:r>
      <w:r w:rsidR="007D5E94">
        <w:rPr>
          <w:rFonts w:hint="eastAsia"/>
        </w:rPr>
        <w:t xml:space="preserve">시계열성은 데이터 </w:t>
      </w:r>
      <w:proofErr w:type="spellStart"/>
      <w:r w:rsidR="007D5E94">
        <w:rPr>
          <w:rFonts w:hint="eastAsia"/>
        </w:rPr>
        <w:t>웨어하우스의</w:t>
      </w:r>
      <w:proofErr w:type="spellEnd"/>
      <w:r w:rsidR="007D5E94">
        <w:rPr>
          <w:rFonts w:hint="eastAsia"/>
        </w:rPr>
        <w:t xml:space="preserve"> 수집된 데이터가 시간에</w:t>
      </w:r>
      <w:r w:rsidR="007E34F7">
        <w:rPr>
          <w:rFonts w:hint="eastAsia"/>
        </w:rPr>
        <w:t xml:space="preserve"> </w:t>
      </w:r>
      <w:r w:rsidR="007D5E94">
        <w:rPr>
          <w:rFonts w:hint="eastAsia"/>
        </w:rPr>
        <w:t>따른 갱신없이 보관한다는 의미이다.</w:t>
      </w:r>
      <w:r w:rsidR="007D5E94">
        <w:t xml:space="preserve"> </w:t>
      </w:r>
      <w:r w:rsidR="007D5E94">
        <w:rPr>
          <w:rFonts w:hint="eastAsia"/>
        </w:rPr>
        <w:t>마지막으로,</w:t>
      </w:r>
      <w:r w:rsidR="007D5E94">
        <w:t xml:space="preserve"> </w:t>
      </w:r>
      <w:proofErr w:type="spellStart"/>
      <w:r w:rsidR="007D5E94">
        <w:rPr>
          <w:rFonts w:hint="eastAsia"/>
        </w:rPr>
        <w:t>비휘발성은</w:t>
      </w:r>
      <w:proofErr w:type="spellEnd"/>
      <w:r w:rsidR="007D5E94">
        <w:rPr>
          <w:rFonts w:hint="eastAsia"/>
        </w:rPr>
        <w:t xml:space="preserve"> 데이터 </w:t>
      </w:r>
      <w:proofErr w:type="spellStart"/>
      <w:r w:rsidR="007D5E94">
        <w:rPr>
          <w:rFonts w:hint="eastAsia"/>
        </w:rPr>
        <w:t>웨어하우스에</w:t>
      </w:r>
      <w:proofErr w:type="spellEnd"/>
      <w:r w:rsidR="007D5E94">
        <w:rPr>
          <w:rFonts w:hint="eastAsia"/>
        </w:rPr>
        <w:t xml:space="preserve"> 한번 적재된 데이터는 삭제 혹은 변경 작업이 발생하지 않는다는 의미이다.</w:t>
      </w:r>
      <w:r w:rsidR="00F06FB2">
        <w:t xml:space="preserve"> </w:t>
      </w:r>
      <w:r w:rsidR="00F06FB2">
        <w:rPr>
          <w:rFonts w:hint="eastAsia"/>
        </w:rPr>
        <w:t xml:space="preserve">데이터 </w:t>
      </w:r>
      <w:proofErr w:type="spellStart"/>
      <w:r w:rsidR="00F06FB2">
        <w:rPr>
          <w:rFonts w:hint="eastAsia"/>
        </w:rPr>
        <w:t>웨어하우스의</w:t>
      </w:r>
      <w:proofErr w:type="spellEnd"/>
      <w:r w:rsidR="00F06FB2">
        <w:rPr>
          <w:rFonts w:hint="eastAsia"/>
        </w:rPr>
        <w:t xml:space="preserve"> 데이터는 이후 목적에 맞게 더 작은 규모의 저장소인 데이터 마트로 이동한다.</w:t>
      </w:r>
    </w:p>
    <w:p w14:paraId="15A853ED" w14:textId="1402069F" w:rsidR="009A2073" w:rsidRDefault="00E8421F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>데이터 마트 (</w:t>
      </w:r>
      <w:r w:rsidR="009A2073">
        <w:t>Data mart</w:t>
      </w:r>
      <w:r>
        <w:t>)</w:t>
      </w:r>
    </w:p>
    <w:p w14:paraId="52E6435B" w14:textId="265DE24D" w:rsidR="00F06FB2" w:rsidRPr="00E8421F" w:rsidRDefault="004940C0" w:rsidP="003A2D1E">
      <w:r>
        <w:rPr>
          <w:rFonts w:hint="eastAsia"/>
        </w:rPr>
        <w:t>데이터 마트는 특정 목적을 위해 정돈된 작은 규모의 저장소이다.</w:t>
      </w:r>
      <w:r>
        <w:t xml:space="preserve"> </w:t>
      </w:r>
      <w:r w:rsidR="00925837">
        <w:rPr>
          <w:rFonts w:hint="eastAsia"/>
        </w:rPr>
        <w:t>보통 데이터 마트 단계에서 데이터 분석에 용이하게 데이터가 재구성되</w:t>
      </w:r>
      <w:r w:rsidR="007E34F7">
        <w:rPr>
          <w:rFonts w:hint="eastAsia"/>
        </w:rPr>
        <w:t xml:space="preserve">어 </w:t>
      </w:r>
      <w:r w:rsidR="00925837">
        <w:rPr>
          <w:rFonts w:hint="eastAsia"/>
        </w:rPr>
        <w:t>있으며,</w:t>
      </w:r>
      <w:r w:rsidR="00925837">
        <w:t xml:space="preserve"> </w:t>
      </w:r>
      <w:r w:rsidR="00925837">
        <w:rPr>
          <w:rFonts w:hint="eastAsia"/>
        </w:rPr>
        <w:t>유연성과 접근성이 뛰어난 다차원 구조를 갖는다.</w:t>
      </w:r>
      <w:r w:rsidR="00925837">
        <w:t xml:space="preserve"> </w:t>
      </w:r>
      <w:r w:rsidR="00E8421F">
        <w:rPr>
          <w:rFonts w:hint="eastAsia"/>
        </w:rPr>
        <w:t>데이터 마트는 데이터를 용도 혹은 역할로 세분화함으로써 유저의 정보 접근성을 향상시킬 수 있다.</w:t>
      </w:r>
      <w:r w:rsidR="00E8421F">
        <w:t xml:space="preserve"> </w:t>
      </w:r>
    </w:p>
    <w:p w14:paraId="0BD6DD2B" w14:textId="599CACA9" w:rsidR="009A2073" w:rsidRDefault="00E8421F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 xml:space="preserve">운용 데이터 베이스 </w:t>
      </w:r>
      <w:r>
        <w:t>(</w:t>
      </w:r>
      <w:r w:rsidR="009A2073">
        <w:t>Operating database</w:t>
      </w:r>
      <w:r>
        <w:t>)</w:t>
      </w:r>
    </w:p>
    <w:p w14:paraId="0D1B27C3" w14:textId="7F499185" w:rsidR="0067763D" w:rsidRDefault="0040333E" w:rsidP="003A2D1E">
      <w:r>
        <w:rPr>
          <w:rFonts w:hint="eastAsia"/>
        </w:rPr>
        <w:t xml:space="preserve">운용 </w:t>
      </w:r>
      <w:r w:rsidR="00E8421F">
        <w:rPr>
          <w:rFonts w:hint="eastAsia"/>
        </w:rPr>
        <w:t>데이터 베이스</w:t>
      </w:r>
      <w:r>
        <w:rPr>
          <w:rFonts w:hint="eastAsia"/>
        </w:rPr>
        <w:t>는 직접적인 인공지능 기반 예측/분류 모델 개발을 위해 사용되는 데이터 저장소이다.</w:t>
      </w:r>
      <w:r>
        <w:t xml:space="preserve"> </w:t>
      </w:r>
      <w:r>
        <w:rPr>
          <w:rFonts w:hint="eastAsia"/>
        </w:rPr>
        <w:t>사용자에 가장 가깝게 존재하며,</w:t>
      </w:r>
      <w:r>
        <w:t xml:space="preserve"> </w:t>
      </w:r>
      <w:r>
        <w:rPr>
          <w:rFonts w:hint="eastAsia"/>
        </w:rPr>
        <w:t>정보와 서비스 생성을 위해 데이터 마트로부터 필요한 데이터</w:t>
      </w:r>
      <w:r w:rsidR="007F37A9">
        <w:rPr>
          <w:rFonts w:hint="eastAsia"/>
        </w:rPr>
        <w:t>의</w:t>
      </w:r>
      <w:r>
        <w:rPr>
          <w:rFonts w:hint="eastAsia"/>
        </w:rPr>
        <w:t xml:space="preserve"> 추출</w:t>
      </w:r>
      <w:r w:rsidR="007F37A9">
        <w:rPr>
          <w:rFonts w:hint="eastAsia"/>
        </w:rPr>
        <w:t>을 통해 생성된다.</w:t>
      </w:r>
      <w:r w:rsidR="007F37A9">
        <w:t xml:space="preserve"> </w:t>
      </w:r>
    </w:p>
    <w:p w14:paraId="163799B9" w14:textId="77777777" w:rsidR="004C277C" w:rsidRDefault="004C277C" w:rsidP="0040333E">
      <w:pPr>
        <w:rPr>
          <w:rFonts w:ascii="함초롬바탕" w:eastAsia="함초롬바탕" w:hAnsi="함초롬바탕" w:cs="함초롬바탕"/>
        </w:rPr>
      </w:pPr>
    </w:p>
    <w:p w14:paraId="4020F13B" w14:textId="5EEAEEF6" w:rsidR="00895D66" w:rsidRDefault="00895D66" w:rsidP="003A2D1E">
      <w:pPr>
        <w:pStyle w:val="3"/>
        <w:numPr>
          <w:ilvl w:val="0"/>
          <w:numId w:val="40"/>
        </w:numPr>
        <w:ind w:leftChars="0" w:firstLineChars="0"/>
      </w:pPr>
      <w:r>
        <w:rPr>
          <w:rFonts w:hint="eastAsia"/>
        </w:rPr>
        <w:t>데이터 저장 매체</w:t>
      </w:r>
    </w:p>
    <w:p w14:paraId="717B3F57" w14:textId="645429F5" w:rsidR="00EB31C9" w:rsidRDefault="00156F84" w:rsidP="003A2D1E">
      <w:r>
        <w:rPr>
          <w:rFonts w:hint="eastAsia"/>
        </w:rPr>
        <w:t>데이터</w:t>
      </w:r>
      <w:r w:rsidR="007E34F7">
        <w:rPr>
          <w:rFonts w:hint="eastAsia"/>
        </w:rPr>
        <w:t xml:space="preserve"> </w:t>
      </w:r>
      <w:r>
        <w:rPr>
          <w:rFonts w:hint="eastAsia"/>
        </w:rPr>
        <w:t xml:space="preserve">베이스 관리 시스템 </w:t>
      </w:r>
      <w:r>
        <w:t xml:space="preserve">(Data Base Management System; </w:t>
      </w:r>
      <w:r>
        <w:rPr>
          <w:rFonts w:hint="eastAsia"/>
        </w:rPr>
        <w:t>D</w:t>
      </w:r>
      <w:r>
        <w:t>BMS)</w:t>
      </w:r>
      <w:r w:rsidR="00370BAD">
        <w:rPr>
          <w:rFonts w:hint="eastAsia"/>
        </w:rPr>
        <w:t>은 데이터 베이스를 체계적으로 관리하는 시스템이다.</w:t>
      </w:r>
      <w:r w:rsidR="00370BAD">
        <w:t xml:space="preserve"> </w:t>
      </w:r>
      <w:r w:rsidR="00BD3B47">
        <w:t>DBMS</w:t>
      </w:r>
      <w:r w:rsidR="00BD3B47">
        <w:rPr>
          <w:rFonts w:hint="eastAsia"/>
        </w:rPr>
        <w:t>는 사용자의 요구에 맞춰 정보를 생성하고 데이터 베이스를 편리하게 관리하는 소프트웨어의 종합을 의미한다.</w:t>
      </w:r>
      <w:r w:rsidR="00BD3B47">
        <w:t xml:space="preserve"> </w:t>
      </w:r>
      <w:r>
        <w:t xml:space="preserve"> </w:t>
      </w:r>
      <w:r w:rsidR="00514E76">
        <w:rPr>
          <w:rFonts w:hint="eastAsia"/>
        </w:rPr>
        <w:t>데이터의 종속성과 중복성 문제들을 해결하기위해 제안되었고,</w:t>
      </w:r>
      <w:r w:rsidR="00514E76">
        <w:t xml:space="preserve"> </w:t>
      </w:r>
      <w:r w:rsidR="00514E76">
        <w:rPr>
          <w:rFonts w:hint="eastAsia"/>
        </w:rPr>
        <w:t>물리적으로 데이</w:t>
      </w:r>
      <w:r w:rsidR="00514E76">
        <w:rPr>
          <w:rFonts w:hint="eastAsia"/>
        </w:rPr>
        <w:lastRenderedPageBreak/>
        <w:t>터를 저장하는 장소이다.</w:t>
      </w:r>
      <w:r w:rsidR="00514E76">
        <w:t xml:space="preserve"> </w:t>
      </w:r>
      <w:r w:rsidR="00E266F6">
        <w:rPr>
          <w:rFonts w:hint="eastAsia"/>
        </w:rPr>
        <w:t>D</w:t>
      </w:r>
      <w:r w:rsidR="00E266F6">
        <w:t>BMS</w:t>
      </w:r>
      <w:r w:rsidR="00514E76">
        <w:rPr>
          <w:rFonts w:hint="eastAsia"/>
        </w:rPr>
        <w:t>의 예시는 다음과 같다.</w:t>
      </w:r>
    </w:p>
    <w:p w14:paraId="6848B7F8" w14:textId="2D3069F7" w:rsidR="004B4181" w:rsidRDefault="003A2D1E" w:rsidP="003A2D1E">
      <w:r>
        <w:t xml:space="preserve">- </w:t>
      </w:r>
      <w:r w:rsidR="004B4181">
        <w:rPr>
          <w:rFonts w:hint="eastAsia"/>
        </w:rPr>
        <w:t>A</w:t>
      </w:r>
      <w:r w:rsidR="004B4181">
        <w:t>mazon Aurora</w:t>
      </w:r>
    </w:p>
    <w:p w14:paraId="10480C54" w14:textId="718458FF" w:rsidR="004B4181" w:rsidRPr="00220C4C" w:rsidRDefault="003A2D1E" w:rsidP="003A2D1E">
      <w:r>
        <w:t xml:space="preserve">- </w:t>
      </w:r>
      <w:r w:rsidR="004B4181">
        <w:t>Azure Synapse Analytics</w:t>
      </w:r>
    </w:p>
    <w:p w14:paraId="6E4AD2DE" w14:textId="10099558" w:rsidR="004B4181" w:rsidRDefault="003A2D1E" w:rsidP="003A2D1E">
      <w:r>
        <w:t xml:space="preserve">- </w:t>
      </w:r>
      <w:r w:rsidR="004B4181">
        <w:t>Google Cloud</w:t>
      </w:r>
    </w:p>
    <w:p w14:paraId="3B7B93B4" w14:textId="1F206DB6" w:rsidR="004B4181" w:rsidRDefault="003A2D1E" w:rsidP="003A2D1E">
      <w:r>
        <w:t xml:space="preserve">- </w:t>
      </w:r>
      <w:r w:rsidR="004B4181">
        <w:t>Microsoft SQL Server</w:t>
      </w:r>
    </w:p>
    <w:p w14:paraId="4F048395" w14:textId="1E2E44A1" w:rsidR="004B4181" w:rsidRPr="00220C4C" w:rsidRDefault="003A2D1E" w:rsidP="003A2D1E">
      <w:r>
        <w:t xml:space="preserve">- </w:t>
      </w:r>
      <w:r w:rsidR="004B4181">
        <w:rPr>
          <w:rFonts w:hint="eastAsia"/>
        </w:rPr>
        <w:t>M</w:t>
      </w:r>
      <w:r w:rsidR="004B4181">
        <w:t>ongo DB</w:t>
      </w:r>
    </w:p>
    <w:p w14:paraId="0210B658" w14:textId="0A512805" w:rsidR="004B4181" w:rsidRDefault="003A2D1E" w:rsidP="003A2D1E">
      <w:r>
        <w:t xml:space="preserve">- </w:t>
      </w:r>
      <w:r w:rsidR="004B4181">
        <w:t>PostgreSQL</w:t>
      </w:r>
    </w:p>
    <w:p w14:paraId="461A242D" w14:textId="4B333392" w:rsidR="004B4181" w:rsidRPr="00220C4C" w:rsidRDefault="003A2D1E" w:rsidP="003A2D1E">
      <w:r>
        <w:t xml:space="preserve">- </w:t>
      </w:r>
      <w:r w:rsidR="004B4181">
        <w:t>Presto</w:t>
      </w:r>
    </w:p>
    <w:p w14:paraId="426A832D" w14:textId="0586CC4A" w:rsidR="004B4181" w:rsidRDefault="003A2D1E" w:rsidP="003A2D1E">
      <w:r>
        <w:t xml:space="preserve">- </w:t>
      </w:r>
      <w:r w:rsidR="004B4181">
        <w:t>Hadoop ecosystem</w:t>
      </w:r>
    </w:p>
    <w:p w14:paraId="798A6B8C" w14:textId="04967CD4" w:rsidR="00635F8D" w:rsidRDefault="004F7B7C" w:rsidP="0067763D">
      <w:pPr>
        <w:spacing w:line="240" w:lineRule="auto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1C3F8E76" wp14:editId="4ECE0FA5">
            <wp:extent cx="4723130" cy="2735580"/>
            <wp:effectExtent l="0" t="0" r="1270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8D8E" w14:textId="347D80F9" w:rsidR="004F7B7C" w:rsidRP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3</w:t>
      </w:r>
      <w:r>
        <w:rPr>
          <w:rFonts w:ascii="함초롬바탕" w:eastAsia="함초롬바탕" w:hAnsi="함초롬바탕" w:cs="함초롬바탕"/>
        </w:rPr>
        <w:t xml:space="preserve">. </w:t>
      </w:r>
      <w:r>
        <w:rPr>
          <w:rFonts w:ascii="함초롬바탕" w:eastAsia="함초롬바탕" w:hAnsi="함초롬바탕" w:cs="함초롬바탕" w:hint="eastAsia"/>
        </w:rPr>
        <w:t>주요 대용량 데이터 자장 플랫폼.</w:t>
      </w:r>
    </w:p>
    <w:p w14:paraId="4F831C99" w14:textId="77777777" w:rsidR="004F7B7C" w:rsidRDefault="004F7B7C" w:rsidP="004F7B7C">
      <w:pPr>
        <w:spacing w:line="240" w:lineRule="auto"/>
        <w:rPr>
          <w:rFonts w:ascii="함초롬바탕" w:eastAsia="함초롬바탕" w:hAnsi="함초롬바탕" w:cs="함초롬바탕"/>
          <w:b/>
          <w:sz w:val="22"/>
        </w:rPr>
      </w:pPr>
    </w:p>
    <w:p w14:paraId="1867ADF7" w14:textId="42438EED" w:rsidR="005203C5" w:rsidRPr="004F7B7C" w:rsidRDefault="005203C5" w:rsidP="003A2D1E">
      <w:pPr>
        <w:pStyle w:val="2"/>
        <w:numPr>
          <w:ilvl w:val="0"/>
          <w:numId w:val="39"/>
        </w:numPr>
      </w:pPr>
      <w:r w:rsidRPr="004F7B7C">
        <w:rPr>
          <w:rFonts w:hint="eastAsia"/>
        </w:rPr>
        <w:lastRenderedPageBreak/>
        <w:t>화공 데이터의 가시화</w:t>
      </w:r>
    </w:p>
    <w:p w14:paraId="607F2DD2" w14:textId="48B25ED2" w:rsidR="00895D66" w:rsidRDefault="000E0A6A" w:rsidP="003A2D1E">
      <w:r>
        <w:rPr>
          <w:rFonts w:hint="eastAsia"/>
        </w:rPr>
        <w:t>화공 산업에서의 데이터는 다양한 환경 변수들이 존재하여 복잡한 고차원</w:t>
      </w:r>
      <w:ins w:id="6" w:author="문일" w:date="2022-03-21T12:50:00Z">
        <w:r w:rsidR="00371ECE">
          <w:rPr>
            <w:rFonts w:hint="eastAsia"/>
          </w:rPr>
          <w:t>의</w:t>
        </w:r>
      </w:ins>
      <w:r>
        <w:rPr>
          <w:rFonts w:hint="eastAsia"/>
        </w:rPr>
        <w:t xml:space="preserve"> 형태</w:t>
      </w:r>
      <w:r w:rsidR="00FE3A8E">
        <w:rPr>
          <w:rFonts w:hint="eastAsia"/>
        </w:rPr>
        <w:t>를 갖는다</w:t>
      </w:r>
      <w:r>
        <w:rPr>
          <w:rFonts w:hint="eastAsia"/>
        </w:rPr>
        <w:t xml:space="preserve">. </w:t>
      </w:r>
      <w:r w:rsidR="00FE3A8E">
        <w:rPr>
          <w:rFonts w:hint="eastAsia"/>
        </w:rPr>
        <w:t>사람이 인식할 수 있는 차원은 한정되어 있</w:t>
      </w:r>
      <w:r w:rsidR="00BF47F1">
        <w:rPr>
          <w:rFonts w:hint="eastAsia"/>
        </w:rPr>
        <w:t>고,</w:t>
      </w:r>
      <w:r w:rsidR="00FE3A8E">
        <w:t xml:space="preserve"> </w:t>
      </w:r>
      <w:r w:rsidR="00D3267A">
        <w:rPr>
          <w:rFonts w:hint="eastAsia"/>
        </w:rPr>
        <w:t>고차원의</w:t>
      </w:r>
      <w:r w:rsidR="00FE3A8E">
        <w:rPr>
          <w:rFonts w:hint="eastAsia"/>
        </w:rPr>
        <w:t xml:space="preserve"> 독립 변수-종속 변수에 대한 관계 </w:t>
      </w:r>
      <w:r w:rsidR="00FE3A8E" w:rsidRPr="00A7670D">
        <w:rPr>
          <w:rFonts w:hint="eastAsia"/>
        </w:rPr>
        <w:t>·</w:t>
      </w:r>
      <w:r w:rsidR="00FE3A8E">
        <w:rPr>
          <w:rFonts w:hint="eastAsia"/>
        </w:rPr>
        <w:t xml:space="preserve"> 추세 파악은 </w:t>
      </w:r>
      <w:r w:rsidR="00D3267A">
        <w:rPr>
          <w:rFonts w:hint="eastAsia"/>
        </w:rPr>
        <w:t>단순한 선형적 구조로 표현하기 어렵다.</w:t>
      </w:r>
      <w:r w:rsidR="00D3267A">
        <w:t xml:space="preserve"> </w:t>
      </w:r>
      <w:r w:rsidR="00BF47F1">
        <w:rPr>
          <w:rFonts w:hint="eastAsia"/>
        </w:rPr>
        <w:t>따라서,</w:t>
      </w:r>
      <w:r w:rsidR="00BF47F1">
        <w:t xml:space="preserve"> </w:t>
      </w:r>
      <w:r w:rsidR="00BF47F1">
        <w:rPr>
          <w:rFonts w:hint="eastAsia"/>
        </w:rPr>
        <w:t>데이터로부터 인사이트를 얻기 위해서는 창의적이고 다채로운 데이터 시각화 방법이 필요하다.</w:t>
      </w:r>
      <w:r w:rsidR="00BF47F1">
        <w:t xml:space="preserve"> </w:t>
      </w:r>
      <w:r w:rsidR="00BF47F1">
        <w:rPr>
          <w:rFonts w:hint="eastAsia"/>
        </w:rPr>
        <w:t>이를 통해 데이터의 수많은 패턴을 파악</w:t>
      </w:r>
      <w:r w:rsidR="007E34F7">
        <w:rPr>
          <w:rFonts w:hint="eastAsia"/>
        </w:rPr>
        <w:t>함으</w:t>
      </w:r>
      <w:r w:rsidR="00BF47F1">
        <w:rPr>
          <w:rFonts w:hint="eastAsia"/>
        </w:rPr>
        <w:t>로써 직관적이고 명확한</w:t>
      </w:r>
      <w:r w:rsidR="00BF47F1">
        <w:t xml:space="preserve"> </w:t>
      </w:r>
      <w:r w:rsidR="00BF47F1">
        <w:rPr>
          <w:rFonts w:hint="eastAsia"/>
        </w:rPr>
        <w:t xml:space="preserve">공정 제어 </w:t>
      </w:r>
      <w:r w:rsidR="00BF47F1" w:rsidRPr="00A7670D">
        <w:rPr>
          <w:rFonts w:hint="eastAsia"/>
        </w:rPr>
        <w:t>·</w:t>
      </w:r>
      <w:r w:rsidR="00BF47F1">
        <w:rPr>
          <w:rFonts w:hint="eastAsia"/>
        </w:rPr>
        <w:t xml:space="preserve"> 운영 </w:t>
      </w:r>
      <w:r w:rsidR="00BF47F1" w:rsidRPr="00A7670D">
        <w:rPr>
          <w:rFonts w:hint="eastAsia"/>
        </w:rPr>
        <w:t>·</w:t>
      </w:r>
      <w:r w:rsidR="00BF47F1">
        <w:rPr>
          <w:rFonts w:hint="eastAsia"/>
        </w:rPr>
        <w:t xml:space="preserve"> 설계 등의 의사결정을 도울 수 있다.</w:t>
      </w:r>
      <w:r w:rsidR="001D3262">
        <w:t xml:space="preserve"> ‘</w:t>
      </w:r>
      <w:r w:rsidR="001D3262">
        <w:rPr>
          <w:rFonts w:hint="eastAsia"/>
        </w:rPr>
        <w:t>화공 데이터의 가시화</w:t>
      </w:r>
      <w:r w:rsidR="001D3262">
        <w:t>’</w:t>
      </w:r>
      <w:r w:rsidR="001D3262">
        <w:rPr>
          <w:rFonts w:hint="eastAsia"/>
        </w:rPr>
        <w:t>는 화공산업에서 자주 발생하는 데이터</w:t>
      </w:r>
      <w:r w:rsidR="00DA3AEB">
        <w:rPr>
          <w:rFonts w:hint="eastAsia"/>
        </w:rPr>
        <w:t>들</w:t>
      </w:r>
      <w:r w:rsidR="001D3262">
        <w:rPr>
          <w:rFonts w:hint="eastAsia"/>
        </w:rPr>
        <w:t>의 효과적인 시각화 예시를 소개한다.</w:t>
      </w:r>
    </w:p>
    <w:p w14:paraId="002633AF" w14:textId="64659031" w:rsidR="00A754EE" w:rsidRDefault="00A754EE" w:rsidP="0067763D">
      <w:pPr>
        <w:spacing w:line="240" w:lineRule="auto"/>
        <w:rPr>
          <w:rFonts w:ascii="함초롬바탕" w:eastAsia="함초롬바탕" w:hAnsi="함초롬바탕" w:cs="함초롬바탕"/>
        </w:rPr>
      </w:pPr>
    </w:p>
    <w:p w14:paraId="7C4366E5" w14:textId="6608891A" w:rsidR="00EA7C48" w:rsidRDefault="00210A68" w:rsidP="003A2D1E">
      <w:pPr>
        <w:pStyle w:val="3"/>
        <w:numPr>
          <w:ilvl w:val="0"/>
          <w:numId w:val="42"/>
        </w:numPr>
        <w:ind w:leftChars="0" w:firstLineChars="0"/>
      </w:pPr>
      <w:r>
        <w:rPr>
          <w:rFonts w:hint="eastAsia"/>
        </w:rPr>
        <w:t xml:space="preserve">데이터 </w:t>
      </w:r>
      <w:r w:rsidR="00EA7C48">
        <w:rPr>
          <w:rFonts w:hint="eastAsia"/>
        </w:rPr>
        <w:t>시각화</w:t>
      </w:r>
      <w:r>
        <w:rPr>
          <w:rFonts w:hint="eastAsia"/>
        </w:rPr>
        <w:t>의 절차</w:t>
      </w:r>
    </w:p>
    <w:p w14:paraId="476C41AF" w14:textId="77777777" w:rsidR="0073548F" w:rsidRDefault="0073548F" w:rsidP="0073548F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446D208F" wp14:editId="2986E70A">
            <wp:extent cx="4723130" cy="2498725"/>
            <wp:effectExtent l="0" t="0" r="127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6843" w14:textId="43983ACB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4</w:t>
      </w:r>
      <w:r>
        <w:rPr>
          <w:rFonts w:ascii="함초롬바탕" w:eastAsia="함초롬바탕" w:hAnsi="함초롬바탕" w:cs="함초롬바탕"/>
        </w:rPr>
        <w:t xml:space="preserve">. 데이터 </w:t>
      </w:r>
      <w:r>
        <w:rPr>
          <w:rFonts w:ascii="함초롬바탕" w:eastAsia="함초롬바탕" w:hAnsi="함초롬바탕" w:cs="함초롬바탕" w:hint="eastAsia"/>
        </w:rPr>
        <w:t>시각화 시 주요 확인 사항.</w:t>
      </w:r>
    </w:p>
    <w:p w14:paraId="188DD702" w14:textId="77777777" w:rsidR="004F7B7C" w:rsidRPr="004F7B7C" w:rsidRDefault="004F7B7C" w:rsidP="0035588F">
      <w:pPr>
        <w:spacing w:line="240" w:lineRule="auto"/>
        <w:rPr>
          <w:rFonts w:ascii="함초롬바탕" w:eastAsia="함초롬바탕" w:hAnsi="함초롬바탕" w:cs="함초롬바탕"/>
        </w:rPr>
      </w:pPr>
    </w:p>
    <w:p w14:paraId="713ED2E1" w14:textId="25F0888A" w:rsidR="00A0346F" w:rsidRDefault="0073548F" w:rsidP="003A2D1E">
      <w:r>
        <w:rPr>
          <w:rFonts w:hint="eastAsia"/>
        </w:rPr>
        <w:t xml:space="preserve">한국전자통신연구원 </w:t>
      </w:r>
      <w:r>
        <w:t xml:space="preserve">(Electronic telecommunications research institute; </w:t>
      </w:r>
      <w:r>
        <w:rPr>
          <w:rFonts w:hint="eastAsia"/>
        </w:rPr>
        <w:t>E</w:t>
      </w:r>
      <w:r>
        <w:t>TRI)</w:t>
      </w:r>
      <w:r>
        <w:rPr>
          <w:rFonts w:hint="eastAsia"/>
        </w:rPr>
        <w:t xml:space="preserve">은 </w:t>
      </w:r>
      <w:r w:rsidR="00A0346F">
        <w:rPr>
          <w:rFonts w:hint="eastAsia"/>
        </w:rPr>
        <w:t xml:space="preserve">데이터 시각화를 위한 </w:t>
      </w:r>
      <w:commentRangeStart w:id="7"/>
      <w:ins w:id="8" w:author="문일" w:date="2022-03-21T12:51:00Z">
        <w:r w:rsidR="00371ECE">
          <w:rPr>
            <w:rFonts w:hint="eastAsia"/>
          </w:rPr>
          <w:t xml:space="preserve">그림 </w:t>
        </w:r>
        <w:r w:rsidR="00371ECE">
          <w:t>4</w:t>
        </w:r>
        <w:r w:rsidR="00371ECE">
          <w:rPr>
            <w:rFonts w:hint="eastAsia"/>
          </w:rPr>
          <w:t xml:space="preserve">의 </w:t>
        </w:r>
        <w:commentRangeEnd w:id="7"/>
        <w:r w:rsidR="00371ECE">
          <w:rPr>
            <w:rStyle w:val="a8"/>
          </w:rPr>
          <w:commentReference w:id="7"/>
        </w:r>
      </w:ins>
      <w:r w:rsidR="00A0346F">
        <w:rPr>
          <w:rFonts w:hint="eastAsia"/>
        </w:rPr>
        <w:t>세가지 절차를 제안했다.</w:t>
      </w:r>
      <w:r w:rsidR="00A0346F">
        <w:t xml:space="preserve"> </w:t>
      </w:r>
      <w:r w:rsidR="00A0346F">
        <w:rPr>
          <w:rFonts w:hint="eastAsia"/>
        </w:rPr>
        <w:t xml:space="preserve">많은 양의 데이터로부터 </w:t>
      </w:r>
      <w:r w:rsidR="00A0346F">
        <w:rPr>
          <w:rFonts w:hint="eastAsia"/>
        </w:rPr>
        <w:lastRenderedPageBreak/>
        <w:t>효율적인 정보 제공에 시각화는 필수적이다.</w:t>
      </w:r>
      <w:r w:rsidR="00A0346F">
        <w:t xml:space="preserve"> </w:t>
      </w:r>
      <w:r w:rsidR="002472D1">
        <w:rPr>
          <w:rFonts w:hint="eastAsia"/>
        </w:rPr>
        <w:t>전통적인 데이터 시각화는 단순히 독립 변수와 종속 변수</w:t>
      </w:r>
      <w:r w:rsidR="007E34F7">
        <w:rPr>
          <w:rFonts w:hint="eastAsia"/>
        </w:rPr>
        <w:t xml:space="preserve"> </w:t>
      </w:r>
      <w:r w:rsidR="002472D1">
        <w:rPr>
          <w:rFonts w:hint="eastAsia"/>
        </w:rPr>
        <w:t xml:space="preserve">간의 </w:t>
      </w:r>
      <w:proofErr w:type="spellStart"/>
      <w:r w:rsidR="002472D1">
        <w:rPr>
          <w:rFonts w:hint="eastAsia"/>
        </w:rPr>
        <w:t>일차원적인</w:t>
      </w:r>
      <w:proofErr w:type="spellEnd"/>
      <w:r w:rsidR="002472D1">
        <w:rPr>
          <w:rFonts w:hint="eastAsia"/>
        </w:rPr>
        <w:t xml:space="preserve"> 관계성만을 보여줬다.</w:t>
      </w:r>
      <w:r w:rsidR="002472D1">
        <w:t xml:space="preserve"> </w:t>
      </w:r>
      <w:r w:rsidR="002472D1">
        <w:rPr>
          <w:rFonts w:hint="eastAsia"/>
        </w:rPr>
        <w:t>하지만,</w:t>
      </w:r>
      <w:r w:rsidR="002472D1">
        <w:t xml:space="preserve"> </w:t>
      </w:r>
      <w:r w:rsidR="002472D1">
        <w:rPr>
          <w:rFonts w:hint="eastAsia"/>
        </w:rPr>
        <w:t>화학공정은 다양한 독립 변수-종속 변수 관계성 이 존재하므로 더 높은 수준의 데이터 시각화가 필요하다.</w:t>
      </w:r>
      <w:r w:rsidR="002472D1">
        <w:t xml:space="preserve"> </w:t>
      </w:r>
      <w:r w:rsidR="002472D1">
        <w:rPr>
          <w:rFonts w:hint="eastAsia"/>
        </w:rPr>
        <w:t>정보 구조화-정보 시각화-정보 시각표현으로 이루어지는 데이터 시각화의 절차는 더 높은 차원의 데이터 표현을 위한 고찰 과정이다.</w:t>
      </w:r>
    </w:p>
    <w:p w14:paraId="5C4BFE01" w14:textId="050742C8" w:rsidR="00A0346F" w:rsidRPr="00A0346F" w:rsidRDefault="00371ECE" w:rsidP="00371ECE">
      <w:pPr>
        <w:pStyle w:val="a5"/>
        <w:ind w:leftChars="0"/>
        <w:pPrChange w:id="9" w:author="문일" w:date="2022-03-21T12:52:00Z">
          <w:pPr>
            <w:pStyle w:val="a5"/>
            <w:numPr>
              <w:numId w:val="41"/>
            </w:numPr>
            <w:ind w:leftChars="0" w:hanging="400"/>
          </w:pPr>
        </w:pPrChange>
      </w:pPr>
      <w:ins w:id="10" w:author="문일" w:date="2022-03-21T12:52:00Z">
        <w:r>
          <w:rPr>
            <w:rFonts w:hint="eastAsia"/>
          </w:rPr>
          <w:t>1</w:t>
        </w:r>
        <w:r>
          <w:t xml:space="preserve">) </w:t>
        </w:r>
      </w:ins>
      <w:r w:rsidR="00A0346F">
        <w:rPr>
          <w:rFonts w:hint="eastAsia"/>
        </w:rPr>
        <w:t>정보 구조화</w:t>
      </w:r>
    </w:p>
    <w:p w14:paraId="22566CD6" w14:textId="043ABC07" w:rsidR="0073548F" w:rsidRDefault="0073548F" w:rsidP="0073548F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0826E30D" wp14:editId="78D7EE5B">
            <wp:extent cx="3019425" cy="2234326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5424" cy="226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99B7" w14:textId="54880017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5</w:t>
      </w:r>
      <w:r>
        <w:rPr>
          <w:rFonts w:ascii="함초롬바탕" w:eastAsia="함초롬바탕" w:hAnsi="함초롬바탕" w:cs="함초롬바탕"/>
        </w:rPr>
        <w:t xml:space="preserve">. 데이터 </w:t>
      </w:r>
      <w:r>
        <w:rPr>
          <w:rFonts w:ascii="함초롬바탕" w:eastAsia="함초롬바탕" w:hAnsi="함초롬바탕" w:cs="함초롬바탕" w:hint="eastAsia"/>
        </w:rPr>
        <w:t>및 정보 구조화 과정.</w:t>
      </w:r>
    </w:p>
    <w:p w14:paraId="75886B46" w14:textId="77777777" w:rsidR="004F7B7C" w:rsidRDefault="004F7B7C" w:rsidP="0073548F">
      <w:pPr>
        <w:spacing w:line="240" w:lineRule="auto"/>
        <w:rPr>
          <w:rFonts w:ascii="함초롬바탕" w:eastAsia="함초롬바탕" w:hAnsi="함초롬바탕" w:cs="함초롬바탕"/>
        </w:rPr>
      </w:pPr>
    </w:p>
    <w:p w14:paraId="6D5363CC" w14:textId="47B24BD9" w:rsidR="00600902" w:rsidRDefault="00087B01" w:rsidP="003A2D1E">
      <w:r>
        <w:rPr>
          <w:rFonts w:hint="eastAsia"/>
        </w:rPr>
        <w:t xml:space="preserve">정보 구조화는 사용자가 정보를 쉽게 인식시키도록 수집된 데이터의 조직적이고 체계화된 자료 분류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배열 과정이다.</w:t>
      </w:r>
      <w:r>
        <w:t xml:space="preserve"> </w:t>
      </w:r>
      <w:r w:rsidR="00CE3A6B">
        <w:rPr>
          <w:rFonts w:hint="eastAsia"/>
        </w:rPr>
        <w:t xml:space="preserve">위의 </w:t>
      </w:r>
      <w:r w:rsidR="007E34F7">
        <w:rPr>
          <w:rFonts w:hint="eastAsia"/>
        </w:rPr>
        <w:t xml:space="preserve">그림 5와 같이 </w:t>
      </w:r>
      <w:r w:rsidR="00600902">
        <w:rPr>
          <w:rFonts w:hint="eastAsia"/>
        </w:rPr>
        <w:t xml:space="preserve">무작위 </w:t>
      </w:r>
      <w:r w:rsidR="00600902" w:rsidRPr="00A7670D">
        <w:rPr>
          <w:rFonts w:hint="eastAsia"/>
        </w:rPr>
        <w:t>·</w:t>
      </w:r>
      <w:r w:rsidR="00600902">
        <w:rPr>
          <w:rFonts w:hint="eastAsia"/>
        </w:rPr>
        <w:t xml:space="preserve"> 무질서한 </w:t>
      </w:r>
      <w:r w:rsidR="00CE3A6B">
        <w:rPr>
          <w:rFonts w:hint="eastAsia"/>
        </w:rPr>
        <w:t>원시적인 데이터 자료들</w:t>
      </w:r>
      <w:r w:rsidR="007E34F7">
        <w:rPr>
          <w:rFonts w:hint="eastAsia"/>
        </w:rPr>
        <w:t>을</w:t>
      </w:r>
      <w:r w:rsidR="00600902">
        <w:rPr>
          <w:rFonts w:hint="eastAsia"/>
        </w:rPr>
        <w:t xml:space="preserve"> 효과적으로 </w:t>
      </w:r>
      <w:proofErr w:type="spellStart"/>
      <w:r w:rsidR="00600902">
        <w:rPr>
          <w:rFonts w:hint="eastAsia"/>
        </w:rPr>
        <w:t>구조화</w:t>
      </w:r>
      <w:r w:rsidR="007E34F7">
        <w:rPr>
          <w:rFonts w:hint="eastAsia"/>
        </w:rPr>
        <w:t>할</w:t>
      </w:r>
      <w:proofErr w:type="spellEnd"/>
      <w:r w:rsidR="00600902">
        <w:rPr>
          <w:rFonts w:hint="eastAsia"/>
        </w:rPr>
        <w:t xml:space="preserve"> 수 있다.</w:t>
      </w:r>
    </w:p>
    <w:p w14:paraId="0D3A205C" w14:textId="0A599365" w:rsidR="00600902" w:rsidRDefault="003A2D1E" w:rsidP="003A2D1E">
      <w:pPr>
        <w:rPr>
          <w:rFonts w:ascii="함초롬바탕" w:eastAsia="함초롬바탕" w:hAnsi="함초롬바탕" w:cs="함초롬바탕"/>
        </w:rPr>
      </w:pPr>
      <w:r>
        <w:rPr>
          <w:rFonts w:hint="eastAsia"/>
        </w:rPr>
        <w:t>-</w:t>
      </w:r>
      <w:r>
        <w:t xml:space="preserve"> </w:t>
      </w:r>
      <w:r w:rsidR="00CE3A6B">
        <w:rPr>
          <w:rFonts w:hint="eastAsia"/>
        </w:rPr>
        <w:t xml:space="preserve">데이터 수집 </w:t>
      </w:r>
      <w:r w:rsidR="00CE3A6B">
        <w:t>(Acquisition)</w:t>
      </w:r>
      <w:r>
        <w:t xml:space="preserve">: </w:t>
      </w:r>
      <w:r w:rsidR="00600902" w:rsidRPr="003359FA">
        <w:rPr>
          <w:rFonts w:eastAsiaTheme="minorHAnsi" w:cs="함초롬바탕" w:hint="eastAsia"/>
        </w:rPr>
        <w:t>데이터</w:t>
      </w:r>
      <w:r w:rsidR="00600902" w:rsidRPr="003359FA">
        <w:rPr>
          <w:rFonts w:eastAsiaTheme="minorHAnsi" w:cs="함초롬바탕"/>
        </w:rPr>
        <w:t xml:space="preserve"> </w:t>
      </w:r>
      <w:r w:rsidR="00600902" w:rsidRPr="003359FA">
        <w:rPr>
          <w:rFonts w:eastAsiaTheme="minorHAnsi" w:cs="함초롬바탕" w:hint="eastAsia"/>
        </w:rPr>
        <w:t>근원으로부터</w:t>
      </w:r>
      <w:r w:rsidR="00600902" w:rsidRPr="003359FA">
        <w:rPr>
          <w:rFonts w:eastAsiaTheme="minorHAnsi" w:cs="함초롬바탕"/>
        </w:rPr>
        <w:t xml:space="preserve"> </w:t>
      </w:r>
      <w:r w:rsidR="00600902" w:rsidRPr="003359FA">
        <w:rPr>
          <w:rFonts w:eastAsiaTheme="minorHAnsi" w:cs="함초롬바탕" w:hint="eastAsia"/>
        </w:rPr>
        <w:t>데이터</w:t>
      </w:r>
      <w:r w:rsidR="00600902" w:rsidRPr="003359FA">
        <w:rPr>
          <w:rFonts w:eastAsiaTheme="minorHAnsi" w:cs="함초롬바탕"/>
        </w:rPr>
        <w:t xml:space="preserve"> </w:t>
      </w:r>
      <w:r w:rsidR="00600902" w:rsidRPr="003359FA">
        <w:rPr>
          <w:rFonts w:eastAsiaTheme="minorHAnsi" w:cs="함초롬바탕" w:hint="eastAsia"/>
        </w:rPr>
        <w:t>자료들을</w:t>
      </w:r>
      <w:r w:rsidR="00600902" w:rsidRPr="003359FA">
        <w:rPr>
          <w:rFonts w:eastAsiaTheme="minorHAnsi" w:cs="함초롬바탕"/>
        </w:rPr>
        <w:t xml:space="preserve"> </w:t>
      </w:r>
      <w:r w:rsidR="00600902" w:rsidRPr="003359FA">
        <w:rPr>
          <w:rFonts w:eastAsiaTheme="minorHAnsi" w:cs="함초롬바탕" w:hint="eastAsia"/>
        </w:rPr>
        <w:t>수집한다</w:t>
      </w:r>
      <w:r w:rsidR="00600902" w:rsidRPr="003359FA">
        <w:rPr>
          <w:rFonts w:eastAsiaTheme="minorHAnsi" w:cs="함초롬바탕"/>
        </w:rPr>
        <w:t>.</w:t>
      </w:r>
    </w:p>
    <w:p w14:paraId="2B775189" w14:textId="20EAC4B9" w:rsidR="00600902" w:rsidRDefault="003A2D1E" w:rsidP="003A2D1E">
      <w:r>
        <w:rPr>
          <w:rFonts w:hint="eastAsia"/>
        </w:rPr>
        <w:t>-</w:t>
      </w:r>
      <w:r>
        <w:t xml:space="preserve"> </w:t>
      </w:r>
      <w:r w:rsidR="00CE3A6B" w:rsidRPr="003A2D1E">
        <w:rPr>
          <w:rFonts w:hint="eastAsia"/>
        </w:rPr>
        <w:t xml:space="preserve">분류 </w:t>
      </w:r>
      <w:r w:rsidR="00CE3A6B" w:rsidRPr="003A2D1E">
        <w:t>(Classification)</w:t>
      </w:r>
      <w:r>
        <w:t xml:space="preserve">: </w:t>
      </w:r>
      <w:r w:rsidR="00600902" w:rsidRPr="00600902">
        <w:rPr>
          <w:rFonts w:hint="eastAsia"/>
        </w:rPr>
        <w:t xml:space="preserve">사용자의 판단에 따라 유사한 자료 </w:t>
      </w:r>
      <w:r w:rsidR="00600902" w:rsidRPr="00600902">
        <w:t>(</w:t>
      </w:r>
      <w:r w:rsidR="00600902" w:rsidRPr="00600902">
        <w:rPr>
          <w:rFonts w:hint="eastAsia"/>
        </w:rPr>
        <w:t>색깔,</w:t>
      </w:r>
      <w:r w:rsidR="00600902" w:rsidRPr="00600902">
        <w:t xml:space="preserve"> </w:t>
      </w:r>
      <w:r w:rsidR="00600902" w:rsidRPr="00600902">
        <w:rPr>
          <w:rFonts w:hint="eastAsia"/>
        </w:rPr>
        <w:t>형태,</w:t>
      </w:r>
      <w:r w:rsidR="00600902" w:rsidRPr="00600902">
        <w:t xml:space="preserve"> </w:t>
      </w:r>
      <w:r w:rsidR="00600902" w:rsidRPr="00600902">
        <w:rPr>
          <w:rFonts w:hint="eastAsia"/>
        </w:rPr>
        <w:t>종류</w:t>
      </w:r>
      <w:r w:rsidR="00600902" w:rsidRPr="00600902">
        <w:t xml:space="preserve"> </w:t>
      </w:r>
      <w:r w:rsidR="00600902" w:rsidRPr="00600902">
        <w:rPr>
          <w:rFonts w:hint="eastAsia"/>
        </w:rPr>
        <w:t>등)</w:t>
      </w:r>
      <w:r w:rsidR="00600902" w:rsidRPr="00600902">
        <w:t xml:space="preserve"> </w:t>
      </w:r>
      <w:r w:rsidR="00600902" w:rsidRPr="00600902">
        <w:rPr>
          <w:rFonts w:hint="eastAsia"/>
        </w:rPr>
        <w:t>들을 묶어 정</w:t>
      </w:r>
      <w:r w:rsidR="00600902">
        <w:rPr>
          <w:rFonts w:hint="eastAsia"/>
        </w:rPr>
        <w:t>리한다.</w:t>
      </w:r>
    </w:p>
    <w:p w14:paraId="4FA83EB6" w14:textId="52C30F0D" w:rsidR="00600902" w:rsidRPr="005A1CDB" w:rsidRDefault="003A2D1E" w:rsidP="003A2D1E">
      <w:r>
        <w:rPr>
          <w:rFonts w:hint="eastAsia"/>
        </w:rPr>
        <w:t>-</w:t>
      </w:r>
      <w:r>
        <w:t xml:space="preserve"> </w:t>
      </w:r>
      <w:r w:rsidR="00CE3A6B" w:rsidRPr="003A2D1E">
        <w:rPr>
          <w:rFonts w:hint="eastAsia"/>
        </w:rPr>
        <w:t xml:space="preserve">배열 </w:t>
      </w:r>
      <w:r w:rsidR="00CE3A6B" w:rsidRPr="003A2D1E">
        <w:t>(Arrangement)</w:t>
      </w:r>
      <w:r>
        <w:t xml:space="preserve">: </w:t>
      </w:r>
      <w:r w:rsidR="005A1CDB">
        <w:rPr>
          <w:rFonts w:hint="eastAsia"/>
        </w:rPr>
        <w:t xml:space="preserve">분류된 자료들의 의미 파악을 통해 배치 순서 </w:t>
      </w:r>
      <w:r w:rsidR="005A1CDB" w:rsidRPr="00A7670D">
        <w:rPr>
          <w:rFonts w:hint="eastAsia"/>
        </w:rPr>
        <w:t>·</w:t>
      </w:r>
      <w:r w:rsidR="005A1CDB">
        <w:rPr>
          <w:rFonts w:hint="eastAsia"/>
        </w:rPr>
        <w:t xml:space="preserve"> 종속 관계를 파악하여 </w:t>
      </w:r>
      <w:r w:rsidR="007E34F7">
        <w:rPr>
          <w:rFonts w:hint="eastAsia"/>
        </w:rPr>
        <w:t>재배열</w:t>
      </w:r>
      <w:r w:rsidR="007E34F7">
        <w:t>한다</w:t>
      </w:r>
      <w:r w:rsidR="005A1CDB">
        <w:rPr>
          <w:rFonts w:hint="eastAsia"/>
        </w:rPr>
        <w:t>.</w:t>
      </w:r>
    </w:p>
    <w:p w14:paraId="7EBF2372" w14:textId="1E0B38F1" w:rsidR="004F7B7C" w:rsidRDefault="003A2D1E" w:rsidP="003A2D1E">
      <w:r>
        <w:rPr>
          <w:rFonts w:hint="eastAsia"/>
        </w:rPr>
        <w:lastRenderedPageBreak/>
        <w:t>-</w:t>
      </w:r>
      <w:r>
        <w:t xml:space="preserve"> </w:t>
      </w:r>
      <w:proofErr w:type="spellStart"/>
      <w:r w:rsidR="00CE3A6B" w:rsidRPr="003A2D1E">
        <w:rPr>
          <w:rFonts w:hint="eastAsia"/>
        </w:rPr>
        <w:t>관계맺기</w:t>
      </w:r>
      <w:proofErr w:type="spellEnd"/>
      <w:r w:rsidR="00CE3A6B" w:rsidRPr="003A2D1E">
        <w:rPr>
          <w:rFonts w:hint="eastAsia"/>
        </w:rPr>
        <w:t xml:space="preserve"> </w:t>
      </w:r>
      <w:r w:rsidR="00CE3A6B" w:rsidRPr="003A2D1E">
        <w:t xml:space="preserve">(Organization): </w:t>
      </w:r>
      <w:r w:rsidR="00CE3A6B" w:rsidRPr="003A2D1E">
        <w:rPr>
          <w:rFonts w:hint="eastAsia"/>
        </w:rPr>
        <w:t>특정 데이터의 획득</w:t>
      </w:r>
      <w:r>
        <w:rPr>
          <w:rFonts w:hint="eastAsia"/>
        </w:rPr>
        <w:t xml:space="preserve"> 및 </w:t>
      </w:r>
      <w:r w:rsidR="001274FA">
        <w:rPr>
          <w:rFonts w:hint="eastAsia"/>
        </w:rPr>
        <w:t>자료 그룹 사이의 관계와 분류된 자료 사이의 관계를 각각 규명한다.</w:t>
      </w:r>
    </w:p>
    <w:p w14:paraId="0619C56F" w14:textId="77777777" w:rsidR="004F7B7C" w:rsidRDefault="004F7B7C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1BCB53C2" w14:textId="0CA6073D" w:rsidR="00A0346F" w:rsidRPr="00A0346F" w:rsidRDefault="00371ECE" w:rsidP="00371ECE">
      <w:pPr>
        <w:pStyle w:val="a5"/>
        <w:ind w:leftChars="0"/>
        <w:pPrChange w:id="11" w:author="문일" w:date="2022-03-21T12:52:00Z">
          <w:pPr>
            <w:pStyle w:val="a5"/>
            <w:numPr>
              <w:numId w:val="41"/>
            </w:numPr>
            <w:ind w:leftChars="0" w:hanging="400"/>
          </w:pPr>
        </w:pPrChange>
      </w:pPr>
      <w:ins w:id="12" w:author="문일" w:date="2022-03-21T12:52:00Z">
        <w:r>
          <w:rPr>
            <w:rFonts w:hint="eastAsia"/>
          </w:rPr>
          <w:lastRenderedPageBreak/>
          <w:t>2</w:t>
        </w:r>
        <w:r>
          <w:t>)</w:t>
        </w:r>
      </w:ins>
      <w:ins w:id="13" w:author="문일" w:date="2022-03-21T12:53:00Z">
        <w:r>
          <w:t xml:space="preserve"> </w:t>
        </w:r>
      </w:ins>
      <w:r w:rsidR="00A0346F">
        <w:rPr>
          <w:rFonts w:hint="eastAsia"/>
        </w:rPr>
        <w:t xml:space="preserve">정보 </w:t>
      </w:r>
      <w:r w:rsidR="009C5C49">
        <w:rPr>
          <w:rFonts w:hint="eastAsia"/>
        </w:rPr>
        <w:t>시각화</w:t>
      </w:r>
    </w:p>
    <w:p w14:paraId="2ACB4260" w14:textId="175516FB" w:rsidR="00A0346F" w:rsidRDefault="00A0346F" w:rsidP="00A0346F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67CC8A27" wp14:editId="52D1470B">
            <wp:extent cx="3248025" cy="211702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6835" cy="212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7EB2" w14:textId="094CE542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6</w:t>
      </w:r>
      <w:r>
        <w:rPr>
          <w:rFonts w:ascii="함초롬바탕" w:eastAsia="함초롬바탕" w:hAnsi="함초롬바탕" w:cs="함초롬바탕"/>
        </w:rPr>
        <w:t xml:space="preserve">. </w:t>
      </w:r>
      <w:r>
        <w:rPr>
          <w:rFonts w:ascii="함초롬바탕" w:eastAsia="함초롬바탕" w:hAnsi="함초롬바탕" w:cs="함초롬바탕" w:hint="eastAsia"/>
        </w:rPr>
        <w:t>시간,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관계</w:t>
      </w:r>
      <w:r w:rsidR="00EC7920">
        <w:rPr>
          <w:rFonts w:ascii="함초롬바탕" w:eastAsia="함초롬바탕" w:hAnsi="함초롬바탕" w:cs="함초롬바탕" w:hint="eastAsia"/>
        </w:rPr>
        <w:t>,</w:t>
      </w:r>
      <w:r w:rsidR="00EC7920"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공간 등 </w:t>
      </w:r>
      <w:r>
        <w:rPr>
          <w:rFonts w:ascii="함초롬바탕" w:eastAsia="함초롬바탕" w:hAnsi="함초롬바탕" w:cs="함초롬바탕"/>
        </w:rPr>
        <w:t xml:space="preserve">데이터 </w:t>
      </w:r>
      <w:r>
        <w:rPr>
          <w:rFonts w:ascii="함초롬바탕" w:eastAsia="함초롬바탕" w:hAnsi="함초롬바탕" w:cs="함초롬바탕" w:hint="eastAsia"/>
        </w:rPr>
        <w:t>및 정보 시각화</w:t>
      </w:r>
      <w:r w:rsidR="00EC7920">
        <w:rPr>
          <w:rFonts w:ascii="함초롬바탕" w:eastAsia="함초롬바탕" w:hAnsi="함초롬바탕" w:cs="함초롬바탕" w:hint="eastAsia"/>
        </w:rPr>
        <w:t xml:space="preserve"> 방법</w:t>
      </w:r>
      <w:r>
        <w:rPr>
          <w:rFonts w:ascii="함초롬바탕" w:eastAsia="함초롬바탕" w:hAnsi="함초롬바탕" w:cs="함초롬바탕" w:hint="eastAsia"/>
        </w:rPr>
        <w:t>.</w:t>
      </w:r>
    </w:p>
    <w:p w14:paraId="561FB4CA" w14:textId="77777777" w:rsidR="00EC7920" w:rsidRDefault="00EC7920" w:rsidP="0005694A">
      <w:pPr>
        <w:spacing w:line="240" w:lineRule="auto"/>
        <w:rPr>
          <w:rFonts w:ascii="함초롬바탕" w:eastAsia="함초롬바탕" w:hAnsi="함초롬바탕" w:cs="함초롬바탕"/>
        </w:rPr>
      </w:pPr>
    </w:p>
    <w:p w14:paraId="001B3524" w14:textId="7E5320D6" w:rsidR="001F4702" w:rsidRPr="001F4702" w:rsidRDefault="0038651B" w:rsidP="003A2D1E">
      <w:r>
        <w:rPr>
          <w:rFonts w:hint="eastAsia"/>
        </w:rPr>
        <w:t xml:space="preserve">정보 시각화는 시간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공간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수량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비수량을 색체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형태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통계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이미지 등을</w:t>
      </w:r>
      <w:r w:rsidR="003C7BE9">
        <w:rPr>
          <w:rFonts w:hint="eastAsia"/>
        </w:rPr>
        <w:t xml:space="preserve"> 통해 표현</w:t>
      </w:r>
      <w:r>
        <w:rPr>
          <w:rFonts w:hint="eastAsia"/>
        </w:rPr>
        <w:t>한다.</w:t>
      </w:r>
      <w:r w:rsidR="003C7BE9">
        <w:t xml:space="preserve"> </w:t>
      </w:r>
      <w:r w:rsidR="00345DEA">
        <w:rPr>
          <w:rFonts w:hint="eastAsia"/>
        </w:rPr>
        <w:t>분석을 위해 도표나 그래프를 활용하는데,</w:t>
      </w:r>
      <w:r w:rsidR="00345DEA">
        <w:t xml:space="preserve"> </w:t>
      </w:r>
      <w:r w:rsidR="00345DEA">
        <w:rPr>
          <w:rFonts w:hint="eastAsia"/>
        </w:rPr>
        <w:t>적절한 시각화 방법을 위해 정보의 특성 파악이 필요하다.</w:t>
      </w:r>
      <w:r w:rsidR="0005694A">
        <w:t xml:space="preserve"> </w:t>
      </w:r>
      <w:r w:rsidR="0005694A">
        <w:rPr>
          <w:rFonts w:hint="eastAsia"/>
        </w:rPr>
        <w:t>시각화 방법으로는 시간</w:t>
      </w:r>
      <w:r w:rsidR="0005694A">
        <w:t xml:space="preserve"> </w:t>
      </w:r>
      <w:r w:rsidR="0005694A">
        <w:rPr>
          <w:rFonts w:hint="eastAsia"/>
        </w:rPr>
        <w:t>시각화,</w:t>
      </w:r>
      <w:r w:rsidR="0005694A">
        <w:t xml:space="preserve"> </w:t>
      </w:r>
      <w:r w:rsidR="0005694A">
        <w:rPr>
          <w:rFonts w:hint="eastAsia"/>
        </w:rPr>
        <w:t>분포 시각화,</w:t>
      </w:r>
      <w:r w:rsidR="0005694A">
        <w:t xml:space="preserve"> </w:t>
      </w:r>
      <w:r w:rsidR="0005694A">
        <w:rPr>
          <w:rFonts w:hint="eastAsia"/>
        </w:rPr>
        <w:t>관계 시각화,</w:t>
      </w:r>
      <w:r w:rsidR="0005694A">
        <w:t xml:space="preserve"> </w:t>
      </w:r>
      <w:r w:rsidR="0005694A">
        <w:rPr>
          <w:rFonts w:hint="eastAsia"/>
        </w:rPr>
        <w:t>비교 시각화,</w:t>
      </w:r>
      <w:r w:rsidR="0005694A">
        <w:t xml:space="preserve"> </w:t>
      </w:r>
      <w:r w:rsidR="0005694A">
        <w:rPr>
          <w:rFonts w:hint="eastAsia"/>
        </w:rPr>
        <w:t>그리고 공간 시각화가 있다.</w:t>
      </w:r>
      <w:r w:rsidR="0005694A">
        <w:t xml:space="preserve"> </w:t>
      </w:r>
      <w:r w:rsidR="0005694A">
        <w:rPr>
          <w:rFonts w:hint="eastAsia"/>
        </w:rPr>
        <w:t>적절한 시각화 방법은 빠른 의사결정을 돕고 의사결정자들 사이의 커뮤니케이션을 효과적으로 만든다.</w:t>
      </w:r>
      <w:r w:rsidR="001F4702">
        <w:t xml:space="preserve"> </w:t>
      </w:r>
      <w:r w:rsidR="001F4702">
        <w:rPr>
          <w:rFonts w:hint="eastAsia"/>
        </w:rPr>
        <w:t>아래와 같은 차트들은 전통적으로 사용되는 데이터 시각화 형태로, 단독적으로도 많은 정보를 설명할 수 있지만,</w:t>
      </w:r>
      <w:r w:rsidR="001F4702">
        <w:t xml:space="preserve"> </w:t>
      </w:r>
      <w:r w:rsidR="001F4702">
        <w:rPr>
          <w:rFonts w:hint="eastAsia"/>
        </w:rPr>
        <w:t>효과적인 전달을 위해선 추가적인 시각 표현이 필요하다.</w:t>
      </w:r>
    </w:p>
    <w:p w14:paraId="2BAE2F49" w14:textId="19679DC0" w:rsidR="001F4702" w:rsidRDefault="001F4702" w:rsidP="001F4702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0E9D8334" wp14:editId="5A93A363">
            <wp:extent cx="4438650" cy="2169198"/>
            <wp:effectExtent l="0" t="0" r="0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2386" cy="217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16EC" w14:textId="35B3BA69" w:rsidR="00EC792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7</w:t>
      </w:r>
      <w:r>
        <w:rPr>
          <w:rFonts w:ascii="함초롬바탕" w:eastAsia="함초롬바탕" w:hAnsi="함초롬바탕" w:cs="함초롬바탕"/>
        </w:rPr>
        <w:t xml:space="preserve">. </w:t>
      </w:r>
      <w:r>
        <w:rPr>
          <w:rFonts w:ascii="함초롬바탕" w:eastAsia="함초롬바탕" w:hAnsi="함초롬바탕" w:cs="함초롬바탕" w:hint="eastAsia"/>
        </w:rPr>
        <w:t xml:space="preserve">전통적인 </w:t>
      </w:r>
      <w:r>
        <w:rPr>
          <w:rFonts w:ascii="함초롬바탕" w:eastAsia="함초롬바탕" w:hAnsi="함초롬바탕" w:cs="함초롬바탕"/>
        </w:rPr>
        <w:t xml:space="preserve">데이터 </w:t>
      </w:r>
      <w:r>
        <w:rPr>
          <w:rFonts w:ascii="함초롬바탕" w:eastAsia="함초롬바탕" w:hAnsi="함초롬바탕" w:cs="함초롬바탕" w:hint="eastAsia"/>
        </w:rPr>
        <w:t>및 정보 시각화 그래프.</w:t>
      </w:r>
    </w:p>
    <w:p w14:paraId="371B8599" w14:textId="77777777" w:rsidR="00EC7920" w:rsidRPr="00EC7920" w:rsidRDefault="00EC7920" w:rsidP="001F4702">
      <w:pPr>
        <w:spacing w:line="240" w:lineRule="auto"/>
        <w:jc w:val="center"/>
        <w:rPr>
          <w:rFonts w:ascii="함초롬바탕" w:eastAsia="함초롬바탕" w:hAnsi="함초롬바탕" w:cs="함초롬바탕"/>
        </w:rPr>
      </w:pPr>
    </w:p>
    <w:p w14:paraId="44D24C78" w14:textId="77777777" w:rsidR="004F7B7C" w:rsidRDefault="004F7B7C" w:rsidP="001F4702">
      <w:pPr>
        <w:spacing w:line="240" w:lineRule="auto"/>
        <w:jc w:val="center"/>
        <w:rPr>
          <w:rFonts w:ascii="함초롬바탕" w:eastAsia="함초롬바탕" w:hAnsi="함초롬바탕" w:cs="함초롬바탕"/>
        </w:rPr>
      </w:pPr>
    </w:p>
    <w:p w14:paraId="1AED97EA" w14:textId="01755384" w:rsidR="009C5C49" w:rsidRPr="00A0346F" w:rsidRDefault="00371ECE" w:rsidP="00371ECE">
      <w:pPr>
        <w:pStyle w:val="a5"/>
        <w:ind w:leftChars="0"/>
        <w:pPrChange w:id="14" w:author="문일" w:date="2022-03-21T12:53:00Z">
          <w:pPr>
            <w:pStyle w:val="a5"/>
            <w:numPr>
              <w:numId w:val="41"/>
            </w:numPr>
            <w:ind w:leftChars="0" w:hanging="400"/>
          </w:pPr>
        </w:pPrChange>
      </w:pPr>
      <w:ins w:id="15" w:author="문일" w:date="2022-03-21T12:53:00Z">
        <w:r>
          <w:rPr>
            <w:rFonts w:hint="eastAsia"/>
          </w:rPr>
          <w:t>3</w:t>
        </w:r>
        <w:r>
          <w:t xml:space="preserve">) </w:t>
        </w:r>
      </w:ins>
      <w:r w:rsidR="009C5C49">
        <w:rPr>
          <w:rFonts w:hint="eastAsia"/>
        </w:rPr>
        <w:t>정보의 시각</w:t>
      </w:r>
      <w:r w:rsidR="00AE1CCD">
        <w:rPr>
          <w:rFonts w:hint="eastAsia"/>
        </w:rPr>
        <w:t xml:space="preserve">화 </w:t>
      </w:r>
      <w:r w:rsidR="009C5C49">
        <w:rPr>
          <w:rFonts w:hint="eastAsia"/>
        </w:rPr>
        <w:t>표현</w:t>
      </w:r>
    </w:p>
    <w:p w14:paraId="62870F4F" w14:textId="570F4357" w:rsidR="009C5C49" w:rsidRDefault="00AE1CCD" w:rsidP="00AE1CCD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0A15D0A3" wp14:editId="0A72113D">
            <wp:extent cx="4705124" cy="3152775"/>
            <wp:effectExtent l="0" t="0" r="63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1678" cy="31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9C3B" w14:textId="5F59A250" w:rsidR="00EC792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lastRenderedPageBreak/>
        <w:t xml:space="preserve">그림 </w:t>
      </w:r>
      <w:r w:rsidR="000E1504">
        <w:rPr>
          <w:rFonts w:ascii="함초롬바탕" w:eastAsia="함초롬바탕" w:hAnsi="함초롬바탕" w:cs="함초롬바탕"/>
        </w:rPr>
        <w:t>8</w:t>
      </w:r>
      <w:r>
        <w:rPr>
          <w:rFonts w:ascii="함초롬바탕" w:eastAsia="함초롬바탕" w:hAnsi="함초롬바탕" w:cs="함초롬바탕"/>
        </w:rPr>
        <w:t xml:space="preserve">. </w:t>
      </w:r>
      <w:r>
        <w:rPr>
          <w:rFonts w:ascii="함초롬바탕" w:eastAsia="함초롬바탕" w:hAnsi="함초롬바탕" w:cs="함초롬바탕" w:hint="eastAsia"/>
        </w:rPr>
        <w:t xml:space="preserve">공간 구조 표현을 위한 </w:t>
      </w:r>
      <w:r>
        <w:rPr>
          <w:rFonts w:ascii="함초롬바탕" w:eastAsia="함초롬바탕" w:hAnsi="함초롬바탕" w:cs="함초롬바탕"/>
        </w:rPr>
        <w:t xml:space="preserve">데이터 </w:t>
      </w:r>
      <w:r>
        <w:rPr>
          <w:rFonts w:ascii="함초롬바탕" w:eastAsia="함초롬바탕" w:hAnsi="함초롬바탕" w:cs="함초롬바탕" w:hint="eastAsia"/>
        </w:rPr>
        <w:t>및 정보 시각화</w:t>
      </w:r>
      <w:r>
        <w:rPr>
          <w:rFonts w:ascii="함초롬바탕" w:eastAsia="함초롬바탕" w:hAnsi="함초롬바탕" w:cs="함초롬바탕"/>
        </w:rPr>
        <w:t xml:space="preserve">: </w:t>
      </w:r>
      <w:r>
        <w:rPr>
          <w:rFonts w:ascii="함초롬바탕" w:eastAsia="함초롬바탕" w:hAnsi="함초롬바탕" w:cs="함초롬바탕" w:hint="eastAsia"/>
        </w:rPr>
        <w:t>예,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미국의 주요 토지 사용처</w:t>
      </w:r>
      <w:r>
        <w:rPr>
          <w:rFonts w:ascii="함초롬바탕" w:eastAsia="함초롬바탕" w:hAnsi="함초롬바탕" w:cs="함초롬바탕"/>
        </w:rPr>
        <w:t xml:space="preserve"> </w:t>
      </w:r>
    </w:p>
    <w:p w14:paraId="4F035798" w14:textId="77777777" w:rsidR="00EC7920" w:rsidRDefault="00EC7920" w:rsidP="00FB3C2C">
      <w:pPr>
        <w:spacing w:line="240" w:lineRule="auto"/>
        <w:rPr>
          <w:rFonts w:ascii="함초롬바탕" w:eastAsia="함초롬바탕" w:hAnsi="함초롬바탕" w:cs="함초롬바탕"/>
        </w:rPr>
      </w:pPr>
    </w:p>
    <w:p w14:paraId="2093B1C2" w14:textId="043DB988" w:rsidR="009C5C49" w:rsidRDefault="00FB3C2C" w:rsidP="003A2D1E">
      <w:r>
        <w:rPr>
          <w:rFonts w:hint="eastAsia"/>
        </w:rPr>
        <w:t xml:space="preserve">정보의 시각화 표현은 단순한 정보 시각화를 넘어 별도의 </w:t>
      </w:r>
      <w:proofErr w:type="spellStart"/>
      <w:r>
        <w:rPr>
          <w:rFonts w:hint="eastAsia"/>
        </w:rPr>
        <w:t>그래픽적인</w:t>
      </w:r>
      <w:proofErr w:type="spellEnd"/>
      <w:r>
        <w:rPr>
          <w:rFonts w:hint="eastAsia"/>
        </w:rPr>
        <w:t xml:space="preserve"> 요소를 추가해 정보를 완성시키는 과정이다.</w:t>
      </w:r>
      <w:r w:rsidR="00B7120F">
        <w:t xml:space="preserve"> </w:t>
      </w:r>
      <w:r w:rsidR="00B7120F">
        <w:rPr>
          <w:rFonts w:hint="eastAsia"/>
        </w:rPr>
        <w:t>정보 시각화는 통계량과 차트를 통해 데이터를 설명할 수 있지만,</w:t>
      </w:r>
      <w:r w:rsidR="00B7120F">
        <w:t xml:space="preserve"> </w:t>
      </w:r>
      <w:r w:rsidR="00B7120F">
        <w:rPr>
          <w:rFonts w:hint="eastAsia"/>
        </w:rPr>
        <w:t>사용자의 입장을 충분히 더 고려한다면 실제 영향을 주는 대상과 통계량을 결부시켜 표현할 수 있을 것이다.</w:t>
      </w:r>
      <w:r w:rsidR="00B7120F">
        <w:t xml:space="preserve"> </w:t>
      </w:r>
      <w:r w:rsidR="00B7120F">
        <w:rPr>
          <w:rFonts w:hint="eastAsia"/>
        </w:rPr>
        <w:t xml:space="preserve">이를테면 미국에서 국토 </w:t>
      </w:r>
      <w:r w:rsidR="00B7120F">
        <w:t>(7,356,027 km</w:t>
      </w:r>
      <w:r w:rsidR="00B7120F" w:rsidRPr="00B7120F">
        <w:rPr>
          <w:vertAlign w:val="superscript"/>
        </w:rPr>
        <w:t>2</w:t>
      </w:r>
      <w:r w:rsidR="00B7120F">
        <w:t>)</w:t>
      </w:r>
      <w:r w:rsidR="00B7120F">
        <w:rPr>
          <w:rFonts w:hint="eastAsia"/>
        </w:rPr>
        <w:t xml:space="preserve"> 중 </w:t>
      </w:r>
      <w:r w:rsidR="0046051B">
        <w:rPr>
          <w:rFonts w:hint="eastAsia"/>
        </w:rPr>
        <w:t>단지</w:t>
      </w:r>
      <w:r w:rsidR="0046051B">
        <w:t xml:space="preserve"> </w:t>
      </w:r>
      <w:r w:rsidR="00B7120F">
        <w:t xml:space="preserve">5% </w:t>
      </w:r>
      <w:r w:rsidR="00B7120F">
        <w:rPr>
          <w:rFonts w:hint="eastAsia"/>
        </w:rPr>
        <w:t xml:space="preserve">미만이 미국인을 위한 농업 지역 </w:t>
      </w:r>
      <w:r w:rsidR="00B7120F">
        <w:t>(312,822 km</w:t>
      </w:r>
      <w:r w:rsidR="00B7120F" w:rsidRPr="00B7120F">
        <w:rPr>
          <w:vertAlign w:val="superscript"/>
        </w:rPr>
        <w:t>2</w:t>
      </w:r>
      <w:r w:rsidR="00B7120F">
        <w:t xml:space="preserve">) </w:t>
      </w:r>
      <w:r w:rsidR="00B7120F">
        <w:rPr>
          <w:rFonts w:hint="eastAsia"/>
        </w:rPr>
        <w:t>이라는 점은 매우 흥미로운 정보이다</w:t>
      </w:r>
      <w:r w:rsidR="00B7120F">
        <w:t xml:space="preserve">. </w:t>
      </w:r>
      <w:r w:rsidR="00B7120F">
        <w:rPr>
          <w:rFonts w:hint="eastAsia"/>
        </w:rPr>
        <w:t>하지만,</w:t>
      </w:r>
      <w:r w:rsidR="00B7120F">
        <w:t xml:space="preserve"> </w:t>
      </w:r>
      <w:r w:rsidR="00B7120F">
        <w:rPr>
          <w:rFonts w:hint="eastAsia"/>
        </w:rPr>
        <w:t xml:space="preserve">이는 단지 수치적일 뿐이며 말하고자 하는 내용을 위해 </w:t>
      </w:r>
      <w:r w:rsidR="00B7120F">
        <w:t>‘</w:t>
      </w:r>
      <w:r w:rsidR="00B7120F">
        <w:rPr>
          <w:rFonts w:hint="eastAsia"/>
        </w:rPr>
        <w:t>농업 부지를 늘려야한다.</w:t>
      </w:r>
      <w:r w:rsidR="00B7120F">
        <w:t xml:space="preserve">’ </w:t>
      </w:r>
      <w:r w:rsidR="00B7120F">
        <w:rPr>
          <w:rFonts w:hint="eastAsia"/>
        </w:rPr>
        <w:t>혹은</w:t>
      </w:r>
      <w:r w:rsidR="00B7120F">
        <w:t xml:space="preserve"> ‘</w:t>
      </w:r>
      <w:r w:rsidR="00B7120F">
        <w:rPr>
          <w:rFonts w:hint="eastAsia"/>
        </w:rPr>
        <w:t>많은 국토가 낭비된다.</w:t>
      </w:r>
      <w:r w:rsidR="00B7120F">
        <w:t>’</w:t>
      </w:r>
      <w:r w:rsidR="00B7120F">
        <w:rPr>
          <w:rFonts w:hint="eastAsia"/>
        </w:rPr>
        <w:t>같은 추가적인 해석이 더 필요하다.</w:t>
      </w:r>
      <w:r w:rsidR="001167A6">
        <w:rPr>
          <w:rFonts w:hint="eastAsia"/>
        </w:rPr>
        <w:t xml:space="preserve"> </w:t>
      </w:r>
      <w:r w:rsidR="00B7120F">
        <w:t>&lt;</w:t>
      </w:r>
      <w:r w:rsidR="00B7120F">
        <w:rPr>
          <w:rFonts w:hint="eastAsia"/>
        </w:rPr>
        <w:t>미국의 주요 토지 사용처&gt;</w:t>
      </w:r>
      <w:r w:rsidR="001167A6">
        <w:rPr>
          <w:rFonts w:hint="eastAsia"/>
        </w:rPr>
        <w:t>는 훌륭한 정보의 시각화 표현 예시이다.</w:t>
      </w:r>
      <w:r w:rsidR="001167A6">
        <w:t xml:space="preserve"> </w:t>
      </w:r>
      <w:r w:rsidR="001167A6">
        <w:rPr>
          <w:rFonts w:hint="eastAsia"/>
        </w:rPr>
        <w:t xml:space="preserve">목축업지 </w:t>
      </w:r>
      <w:r w:rsidR="001167A6">
        <w:t>(Cow pastor/range)</w:t>
      </w:r>
      <w:r w:rsidR="005C282C">
        <w:rPr>
          <w:rFonts w:hint="eastAsia"/>
        </w:rPr>
        <w:t>를 미국 지도</w:t>
      </w:r>
      <w:r w:rsidR="001167A6">
        <w:rPr>
          <w:rFonts w:hint="eastAsia"/>
        </w:rPr>
        <w:t xml:space="preserve"> </w:t>
      </w:r>
      <w:r w:rsidR="005C282C">
        <w:rPr>
          <w:rFonts w:hint="eastAsia"/>
        </w:rPr>
        <w:t xml:space="preserve">중앙에 위치하여 효과적으로 </w:t>
      </w:r>
      <w:r w:rsidR="001167A6">
        <w:rPr>
          <w:rFonts w:hint="eastAsia"/>
        </w:rPr>
        <w:t>강조</w:t>
      </w:r>
      <w:r w:rsidR="005C282C">
        <w:rPr>
          <w:rFonts w:hint="eastAsia"/>
        </w:rPr>
        <w:t>했다.</w:t>
      </w:r>
      <w:r w:rsidR="005C282C">
        <w:t xml:space="preserve"> </w:t>
      </w:r>
      <w:r w:rsidR="005C282C">
        <w:rPr>
          <w:rFonts w:hint="eastAsia"/>
        </w:rPr>
        <w:t>또한,</w:t>
      </w:r>
      <w:r w:rsidR="005C282C">
        <w:t xml:space="preserve"> </w:t>
      </w:r>
      <w:r w:rsidR="005C282C">
        <w:rPr>
          <w:rFonts w:hint="eastAsia"/>
        </w:rPr>
        <w:t>토지의 사용처에 따라 비슷한 색깔을 사용해 효율적인 정보 전달이 가능하다.</w:t>
      </w:r>
      <w:r w:rsidR="005C282C">
        <w:t xml:space="preserve"> </w:t>
      </w:r>
      <w:r w:rsidR="005C282C">
        <w:rPr>
          <w:rFonts w:hint="eastAsia"/>
        </w:rPr>
        <w:t>결국,</w:t>
      </w:r>
      <w:r w:rsidR="005C282C">
        <w:t xml:space="preserve"> </w:t>
      </w:r>
      <w:r w:rsidR="005C282C">
        <w:rPr>
          <w:rFonts w:hint="eastAsia"/>
        </w:rPr>
        <w:t>효과적인 정보 시각화 표현을 통해 정보를 읽는 사용자들의 판단 및 의사결정을 가속화했다.</w:t>
      </w:r>
    </w:p>
    <w:p w14:paraId="3D561DF3" w14:textId="6C4AB295" w:rsidR="009C5C49" w:rsidRDefault="009C5C49">
      <w:pPr>
        <w:rPr>
          <w:rFonts w:ascii="함초롬바탕" w:eastAsia="함초롬바탕" w:hAnsi="함초롬바탕" w:cs="함초롬바탕"/>
        </w:rPr>
      </w:pPr>
    </w:p>
    <w:p w14:paraId="61565481" w14:textId="6AAD79CF" w:rsidR="0073548F" w:rsidRPr="00A0346F" w:rsidRDefault="00A0346F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>B</w:t>
      </w:r>
      <w:r>
        <w:t>enjamin Fry</w:t>
      </w:r>
      <w:r>
        <w:rPr>
          <w:rFonts w:hint="eastAsia"/>
        </w:rPr>
        <w:t>의 데이터 시각화 단계</w:t>
      </w:r>
    </w:p>
    <w:p w14:paraId="06957A68" w14:textId="5A7FDFEC" w:rsidR="00E91C18" w:rsidRDefault="0073548F" w:rsidP="003A2D1E">
      <w:r>
        <w:rPr>
          <w:rFonts w:hint="eastAsia"/>
        </w:rPr>
        <w:t>비슷하게,</w:t>
      </w:r>
      <w:r>
        <w:t xml:space="preserve"> </w:t>
      </w:r>
      <w:r>
        <w:rPr>
          <w:rFonts w:hint="eastAsia"/>
        </w:rPr>
        <w:t xml:space="preserve">효과적인 데이터 시각화를 위해 </w:t>
      </w:r>
      <w:r>
        <w:t xml:space="preserve">MIT </w:t>
      </w:r>
      <w:proofErr w:type="spellStart"/>
      <w:r>
        <w:rPr>
          <w:rFonts w:hint="eastAsia"/>
        </w:rPr>
        <w:t>미디어랩의</w:t>
      </w:r>
      <w:proofErr w:type="spellEnd"/>
      <w:r>
        <w:rPr>
          <w:rFonts w:hint="eastAsia"/>
        </w:rPr>
        <w:t xml:space="preserve"> </w:t>
      </w:r>
      <w:r>
        <w:t>Benjamin Fry</w:t>
      </w:r>
      <w:r>
        <w:rPr>
          <w:rFonts w:hint="eastAsia"/>
        </w:rPr>
        <w:t xml:space="preserve">는 </w:t>
      </w:r>
      <w:r>
        <w:t>7</w:t>
      </w:r>
      <w:r>
        <w:rPr>
          <w:rFonts w:hint="eastAsia"/>
        </w:rPr>
        <w:t>가지의 데이터 시각화 단계를 제시했다.</w:t>
      </w:r>
      <w:r>
        <w:t xml:space="preserve"> </w:t>
      </w:r>
      <w:r>
        <w:rPr>
          <w:rFonts w:hint="eastAsia"/>
        </w:rPr>
        <w:t xml:space="preserve">그는 </w:t>
      </w:r>
      <w:r w:rsidR="00297D2E">
        <w:rPr>
          <w:rFonts w:hint="eastAsia"/>
        </w:rPr>
        <w:t xml:space="preserve">데이터로부터 중요한 정보를 추출하기 위해선 근본적인 질문 </w:t>
      </w:r>
      <w:r w:rsidR="00297D2E">
        <w:t>(</w:t>
      </w:r>
      <w:r w:rsidR="00297D2E">
        <w:rPr>
          <w:rFonts w:hint="eastAsia"/>
        </w:rPr>
        <w:t>데이터 수집 목적,</w:t>
      </w:r>
      <w:r w:rsidR="00297D2E">
        <w:t xml:space="preserve"> </w:t>
      </w:r>
      <w:r w:rsidR="00297D2E">
        <w:rPr>
          <w:rFonts w:hint="eastAsia"/>
        </w:rPr>
        <w:t>주요 관심사,</w:t>
      </w:r>
      <w:r w:rsidR="00297D2E">
        <w:t xml:space="preserve"> </w:t>
      </w:r>
      <w:r w:rsidR="00297D2E">
        <w:rPr>
          <w:rFonts w:hint="eastAsia"/>
        </w:rPr>
        <w:t>예상 결과 등)을 구성해야 한다</w:t>
      </w:r>
      <w:r>
        <w:rPr>
          <w:rFonts w:hint="eastAsia"/>
        </w:rPr>
        <w:t>고 주장했다</w:t>
      </w:r>
      <w:r w:rsidR="00297D2E">
        <w:rPr>
          <w:rFonts w:hint="eastAsia"/>
        </w:rPr>
        <w:t>.</w:t>
      </w:r>
      <w:r w:rsidR="00297D2E">
        <w:t xml:space="preserve"> </w:t>
      </w:r>
      <w:r w:rsidR="00297D2E">
        <w:rPr>
          <w:rFonts w:hint="eastAsia"/>
        </w:rPr>
        <w:t>데이터 분석을 위한 질문들은 데이터 시각화를 위한 줄거리로 작용하여,</w:t>
      </w:r>
      <w:r w:rsidR="00297D2E">
        <w:t xml:space="preserve"> </w:t>
      </w:r>
      <w:r w:rsidR="00297D2E">
        <w:rPr>
          <w:rFonts w:hint="eastAsia"/>
        </w:rPr>
        <w:t>정보 전달과 흥미로움을 갖게 할 수 있</w:t>
      </w:r>
      <w:r>
        <w:rPr>
          <w:rFonts w:hint="eastAsia"/>
        </w:rPr>
        <w:t>다는</w:t>
      </w:r>
      <w:r w:rsidR="00297D2E">
        <w:rPr>
          <w:rFonts w:hint="eastAsia"/>
        </w:rPr>
        <w:t xml:space="preserve"> 까닭이다. </w:t>
      </w:r>
    </w:p>
    <w:p w14:paraId="7C80780F" w14:textId="77777777" w:rsidR="00EC792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55A52639" wp14:editId="3BB83AB7">
            <wp:extent cx="4723130" cy="1192530"/>
            <wp:effectExtent l="0" t="0" r="127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4596" w14:textId="0B25703D" w:rsidR="00EC792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9</w:t>
      </w:r>
      <w:r>
        <w:rPr>
          <w:rFonts w:ascii="함초롬바탕" w:eastAsia="함초롬바탕" w:hAnsi="함초롬바탕" w:cs="함초롬바탕"/>
        </w:rPr>
        <w:t xml:space="preserve">. </w:t>
      </w:r>
      <w:r>
        <w:rPr>
          <w:rFonts w:ascii="함초롬바탕" w:eastAsia="함초롬바탕" w:hAnsi="함초롬바탕" w:cs="함초롬바탕" w:hint="eastAsia"/>
        </w:rPr>
        <w:t xml:space="preserve">효과적 </w:t>
      </w:r>
      <w:r>
        <w:rPr>
          <w:rFonts w:ascii="함초롬바탕" w:eastAsia="함초롬바탕" w:hAnsi="함초롬바탕" w:cs="함초롬바탕"/>
        </w:rPr>
        <w:t xml:space="preserve">데이터 </w:t>
      </w:r>
      <w:r>
        <w:rPr>
          <w:rFonts w:ascii="함초롬바탕" w:eastAsia="함초롬바탕" w:hAnsi="함초롬바탕" w:cs="함초롬바탕" w:hint="eastAsia"/>
        </w:rPr>
        <w:t>및 정보 시각화를 위한 단계.</w:t>
      </w:r>
    </w:p>
    <w:p w14:paraId="558BB3E1" w14:textId="6CCDC28F" w:rsidR="00EE45C2" w:rsidRDefault="003A2D1E" w:rsidP="003A2D1E">
      <w:r>
        <w:rPr>
          <w:rFonts w:hint="eastAsia"/>
        </w:rPr>
        <w:t>-</w:t>
      </w:r>
      <w:r>
        <w:t xml:space="preserve"> </w:t>
      </w:r>
      <w:r w:rsidR="00EE45C2">
        <w:rPr>
          <w:rFonts w:hint="eastAsia"/>
        </w:rPr>
        <w:t xml:space="preserve">획득 </w:t>
      </w:r>
      <w:r w:rsidR="00EE45C2">
        <w:t>(Acquire)</w:t>
      </w:r>
      <w:r w:rsidR="00F8378B">
        <w:t xml:space="preserve">: </w:t>
      </w:r>
      <w:r w:rsidR="00F8378B">
        <w:rPr>
          <w:rFonts w:hint="eastAsia"/>
        </w:rPr>
        <w:t>특정 데이터의 획득</w:t>
      </w:r>
    </w:p>
    <w:p w14:paraId="7F1BBF54" w14:textId="24516D21" w:rsidR="00CE7BF0" w:rsidRDefault="003A2D1E" w:rsidP="003A2D1E">
      <w:r>
        <w:rPr>
          <w:rFonts w:hint="eastAsia"/>
        </w:rPr>
        <w:t>-</w:t>
      </w:r>
      <w:r>
        <w:t xml:space="preserve"> </w:t>
      </w:r>
      <w:r w:rsidR="00CE7BF0">
        <w:rPr>
          <w:rFonts w:hint="eastAsia"/>
        </w:rPr>
        <w:t xml:space="preserve">해석 </w:t>
      </w:r>
      <w:r w:rsidR="00CE7BF0">
        <w:t>(Parse)</w:t>
      </w:r>
      <w:r w:rsidR="00F8378B">
        <w:t xml:space="preserve">: </w:t>
      </w:r>
      <w:r w:rsidR="00F8378B">
        <w:rPr>
          <w:rFonts w:hint="eastAsia"/>
        </w:rPr>
        <w:t xml:space="preserve">데이터의 분류 및 구조화 </w:t>
      </w:r>
    </w:p>
    <w:p w14:paraId="2631AAA9" w14:textId="76115FD9" w:rsidR="00CE7BF0" w:rsidRDefault="003A2D1E" w:rsidP="003A2D1E">
      <w:r>
        <w:rPr>
          <w:rFonts w:hint="eastAsia"/>
        </w:rPr>
        <w:t>-</w:t>
      </w:r>
      <w:r>
        <w:t xml:space="preserve"> </w:t>
      </w:r>
      <w:r w:rsidR="00CE7BF0">
        <w:rPr>
          <w:rFonts w:hint="eastAsia"/>
        </w:rPr>
        <w:t xml:space="preserve">여과 </w:t>
      </w:r>
      <w:r w:rsidR="00CE7BF0">
        <w:t>(Filter)</w:t>
      </w:r>
      <w:r w:rsidR="00F8378B">
        <w:t xml:space="preserve">: </w:t>
      </w:r>
      <w:r w:rsidR="00F8378B">
        <w:rPr>
          <w:rFonts w:hint="eastAsia"/>
        </w:rPr>
        <w:t xml:space="preserve">주요 관심사가 </w:t>
      </w:r>
      <w:proofErr w:type="spellStart"/>
      <w:r w:rsidR="00F8378B">
        <w:rPr>
          <w:rFonts w:hint="eastAsia"/>
        </w:rPr>
        <w:t>인덱싱된</w:t>
      </w:r>
      <w:proofErr w:type="spellEnd"/>
      <w:r w:rsidR="00F8378B">
        <w:rPr>
          <w:rFonts w:hint="eastAsia"/>
        </w:rPr>
        <w:t xml:space="preserve"> 데이터만을 추출</w:t>
      </w:r>
    </w:p>
    <w:p w14:paraId="63C920B5" w14:textId="20255884" w:rsidR="00CE7BF0" w:rsidRDefault="003A2D1E" w:rsidP="003A2D1E">
      <w:r>
        <w:rPr>
          <w:rFonts w:hint="eastAsia"/>
        </w:rPr>
        <w:t>-</w:t>
      </w:r>
      <w:r>
        <w:t xml:space="preserve"> </w:t>
      </w:r>
      <w:r w:rsidR="00CE7BF0">
        <w:rPr>
          <w:rFonts w:hint="eastAsia"/>
        </w:rPr>
        <w:t xml:space="preserve">마이닝 </w:t>
      </w:r>
      <w:r w:rsidR="00CE7BF0">
        <w:t>(Mine)</w:t>
      </w:r>
      <w:r w:rsidR="00F8378B">
        <w:t xml:space="preserve">: </w:t>
      </w:r>
      <w:r w:rsidR="00F8378B">
        <w:rPr>
          <w:rFonts w:hint="eastAsia"/>
        </w:rPr>
        <w:t xml:space="preserve">데이터 분석 </w:t>
      </w:r>
      <w:r w:rsidR="00F8378B">
        <w:t>(</w:t>
      </w:r>
      <w:r w:rsidR="00F8378B">
        <w:rPr>
          <w:rFonts w:hint="eastAsia"/>
        </w:rPr>
        <w:t>통계적,</w:t>
      </w:r>
      <w:r w:rsidR="00F8378B">
        <w:t xml:space="preserve"> </w:t>
      </w:r>
      <w:proofErr w:type="spellStart"/>
      <w:r w:rsidR="00F8378B">
        <w:rPr>
          <w:rFonts w:hint="eastAsia"/>
        </w:rPr>
        <w:t>머신러닝</w:t>
      </w:r>
      <w:proofErr w:type="spellEnd"/>
      <w:r w:rsidR="00F8378B">
        <w:t xml:space="preserve"> </w:t>
      </w:r>
      <w:r w:rsidR="00F8378B">
        <w:rPr>
          <w:rFonts w:hint="eastAsia"/>
        </w:rPr>
        <w:t>등)을 통한 정보 획득</w:t>
      </w:r>
    </w:p>
    <w:p w14:paraId="4348106A" w14:textId="682F2DC9" w:rsidR="00CE7BF0" w:rsidRDefault="003A2D1E" w:rsidP="003A2D1E">
      <w:r>
        <w:t xml:space="preserve">- </w:t>
      </w:r>
      <w:r>
        <w:rPr>
          <w:rFonts w:hint="eastAsia"/>
        </w:rPr>
        <w:t>표현</w:t>
      </w:r>
      <w:r w:rsidR="00CE7BF0">
        <w:rPr>
          <w:rFonts w:hint="eastAsia"/>
        </w:rPr>
        <w:t xml:space="preserve"> </w:t>
      </w:r>
      <w:r w:rsidR="00CE7BF0">
        <w:t>(Represent)</w:t>
      </w:r>
      <w:r w:rsidR="00F8378B">
        <w:t xml:space="preserve">: </w:t>
      </w:r>
      <w:r w:rsidR="00F8378B">
        <w:rPr>
          <w:rFonts w:hint="eastAsia"/>
        </w:rPr>
        <w:t>차트 혹은 그래픽을 통한 정보 표현</w:t>
      </w:r>
    </w:p>
    <w:p w14:paraId="6EED09B9" w14:textId="132FE4CE" w:rsidR="00CE7BF0" w:rsidRDefault="003A2D1E" w:rsidP="003A2D1E">
      <w:r>
        <w:t xml:space="preserve">- </w:t>
      </w:r>
      <w:r w:rsidR="00CE7BF0">
        <w:rPr>
          <w:rFonts w:hint="eastAsia"/>
        </w:rPr>
        <w:t xml:space="preserve">정제 </w:t>
      </w:r>
      <w:r w:rsidR="00CE7BF0">
        <w:t>(Refine)</w:t>
      </w:r>
      <w:r w:rsidR="00FD4AEC">
        <w:t xml:space="preserve">: </w:t>
      </w:r>
      <w:r w:rsidR="00FD4AEC">
        <w:rPr>
          <w:rFonts w:hint="eastAsia"/>
        </w:rPr>
        <w:t>정보</w:t>
      </w:r>
      <w:r w:rsidR="006A4C60">
        <w:rPr>
          <w:rFonts w:hint="eastAsia"/>
        </w:rPr>
        <w:t xml:space="preserve">의 가독성 증가를 위한 그래픽화 </w:t>
      </w:r>
    </w:p>
    <w:p w14:paraId="6BAFDA4C" w14:textId="7D2A32D4" w:rsidR="00CE7BF0" w:rsidRDefault="003A2D1E" w:rsidP="003A2D1E">
      <w:r>
        <w:rPr>
          <w:rFonts w:hint="eastAsia"/>
        </w:rPr>
        <w:t>-</w:t>
      </w:r>
      <w:r>
        <w:t xml:space="preserve"> </w:t>
      </w:r>
      <w:r w:rsidR="00CE7BF0">
        <w:rPr>
          <w:rFonts w:hint="eastAsia"/>
        </w:rPr>
        <w:t xml:space="preserve">상호작용 </w:t>
      </w:r>
      <w:r w:rsidR="00CE7BF0">
        <w:t>(</w:t>
      </w:r>
      <w:r w:rsidR="00CE7BF0">
        <w:rPr>
          <w:rFonts w:hint="eastAsia"/>
        </w:rPr>
        <w:t>I</w:t>
      </w:r>
      <w:r w:rsidR="00CE7BF0">
        <w:t>nteract)</w:t>
      </w:r>
      <w:r w:rsidR="00FD4AEC">
        <w:t xml:space="preserve">: </w:t>
      </w:r>
      <w:r w:rsidR="006A4C60">
        <w:rPr>
          <w:rFonts w:hint="eastAsia"/>
        </w:rPr>
        <w:t xml:space="preserve">사용자의 관심사와 필요에 따른 </w:t>
      </w:r>
      <w:r w:rsidR="002B15B9">
        <w:rPr>
          <w:rFonts w:hint="eastAsia"/>
        </w:rPr>
        <w:t>데이터 편집 가능성</w:t>
      </w:r>
    </w:p>
    <w:p w14:paraId="42D1E69F" w14:textId="32B488A5" w:rsidR="00297D2E" w:rsidRDefault="00FD4AEC" w:rsidP="003A2D1E">
      <w:r>
        <w:rPr>
          <w:rFonts w:hint="eastAsia"/>
        </w:rPr>
        <w:t>해당 데이터 시각화 단계는 모든 과정에서 순차적이지 않고 명확한 정보 전달을 위해 반복적인 과정을 거치는 것이 중요하다.</w:t>
      </w:r>
    </w:p>
    <w:p w14:paraId="256405BB" w14:textId="32A735B6" w:rsidR="00297D2E" w:rsidRDefault="00297D2E" w:rsidP="0067763D">
      <w:pPr>
        <w:spacing w:line="240" w:lineRule="auto"/>
        <w:rPr>
          <w:rFonts w:ascii="함초롬바탕" w:eastAsia="함초롬바탕" w:hAnsi="함초롬바탕" w:cs="함초롬바탕"/>
        </w:rPr>
      </w:pPr>
    </w:p>
    <w:p w14:paraId="5EAA3C37" w14:textId="215E884F" w:rsidR="00660D90" w:rsidRDefault="006A4C60" w:rsidP="003A2D1E">
      <w:pPr>
        <w:pStyle w:val="3"/>
        <w:numPr>
          <w:ilvl w:val="0"/>
          <w:numId w:val="42"/>
        </w:numPr>
        <w:ind w:leftChars="0" w:firstLineChars="0"/>
      </w:pPr>
      <w:r>
        <w:rPr>
          <w:rFonts w:hint="eastAsia"/>
        </w:rPr>
        <w:t xml:space="preserve">화공 </w:t>
      </w:r>
      <w:r w:rsidR="00C52B00">
        <w:rPr>
          <w:rFonts w:hint="eastAsia"/>
        </w:rPr>
        <w:t>산업: 정보의</w:t>
      </w:r>
      <w:r>
        <w:rPr>
          <w:rFonts w:hint="eastAsia"/>
        </w:rPr>
        <w:t xml:space="preserve"> </w:t>
      </w:r>
      <w:r w:rsidR="00660D90">
        <w:rPr>
          <w:rFonts w:hint="eastAsia"/>
        </w:rPr>
        <w:t>시각화</w:t>
      </w:r>
      <w:r w:rsidR="00C52B00">
        <w:rPr>
          <w:rFonts w:hint="eastAsia"/>
        </w:rPr>
        <w:t xml:space="preserve"> 표현</w:t>
      </w:r>
      <w:r>
        <w:rPr>
          <w:rFonts w:hint="eastAsia"/>
        </w:rPr>
        <w:t xml:space="preserve"> 예시</w:t>
      </w:r>
    </w:p>
    <w:p w14:paraId="26FF66F8" w14:textId="7D0266A0" w:rsidR="005D5C0F" w:rsidRDefault="00773FD1" w:rsidP="003A2D1E">
      <w:r>
        <w:rPr>
          <w:rFonts w:hint="eastAsia"/>
        </w:rPr>
        <w:t xml:space="preserve">화공 산업에서의 </w:t>
      </w:r>
      <w:r w:rsidR="00E75733">
        <w:rPr>
          <w:rFonts w:hint="eastAsia"/>
        </w:rPr>
        <w:t xml:space="preserve">데이터 시각화는 재료 </w:t>
      </w:r>
      <w:r w:rsidR="00E75733" w:rsidRPr="00A7670D">
        <w:rPr>
          <w:rFonts w:hint="eastAsia"/>
        </w:rPr>
        <w:t>·</w:t>
      </w:r>
      <w:r w:rsidR="00E75733">
        <w:rPr>
          <w:rFonts w:hint="eastAsia"/>
        </w:rPr>
        <w:t xml:space="preserve"> 기술 </w:t>
      </w:r>
      <w:r w:rsidR="00E75733" w:rsidRPr="00A7670D">
        <w:rPr>
          <w:rFonts w:hint="eastAsia"/>
        </w:rPr>
        <w:t>·</w:t>
      </w:r>
      <w:r w:rsidR="00E75733">
        <w:rPr>
          <w:rFonts w:hint="eastAsia"/>
        </w:rPr>
        <w:t xml:space="preserve"> 운송 </w:t>
      </w:r>
      <w:r w:rsidR="00E75733" w:rsidRPr="00A7670D">
        <w:rPr>
          <w:rFonts w:hint="eastAsia"/>
        </w:rPr>
        <w:t>·</w:t>
      </w:r>
      <w:r w:rsidR="00E75733">
        <w:rPr>
          <w:rFonts w:hint="eastAsia"/>
        </w:rPr>
        <w:t xml:space="preserve"> 공정 </w:t>
      </w:r>
      <w:r w:rsidR="00E75733" w:rsidRPr="00A7670D">
        <w:rPr>
          <w:rFonts w:hint="eastAsia"/>
        </w:rPr>
        <w:t>·</w:t>
      </w:r>
      <w:r w:rsidR="00E75733">
        <w:rPr>
          <w:rFonts w:hint="eastAsia"/>
        </w:rPr>
        <w:t xml:space="preserve"> 수익 등의 공정의 조작 변수와 결과물을 표현하는 형태이다.</w:t>
      </w:r>
      <w:r w:rsidR="00E75733">
        <w:t xml:space="preserve"> </w:t>
      </w:r>
      <w:r w:rsidR="00E75733">
        <w:rPr>
          <w:rFonts w:hint="eastAsia"/>
        </w:rPr>
        <w:t xml:space="preserve">그래픽 개요도와 </w:t>
      </w:r>
      <w:proofErr w:type="spellStart"/>
      <w:r w:rsidR="00E75733">
        <w:rPr>
          <w:rFonts w:hint="eastAsia"/>
        </w:rPr>
        <w:t>인포그래픽은</w:t>
      </w:r>
      <w:proofErr w:type="spellEnd"/>
      <w:r w:rsidR="00E75733">
        <w:rPr>
          <w:rFonts w:hint="eastAsia"/>
        </w:rPr>
        <w:t xml:space="preserve"> 대표적인 형태의 데이터 시각화의 예시이다.</w:t>
      </w:r>
    </w:p>
    <w:p w14:paraId="640B73C3" w14:textId="20F844DE" w:rsidR="00FC5BB7" w:rsidRPr="00E75733" w:rsidRDefault="00FC5BB7" w:rsidP="0067763D">
      <w:pPr>
        <w:spacing w:line="240" w:lineRule="auto"/>
        <w:rPr>
          <w:rFonts w:ascii="함초롬바탕" w:eastAsia="함초롬바탕" w:hAnsi="함초롬바탕" w:cs="함초롬바탕"/>
        </w:rPr>
      </w:pPr>
    </w:p>
    <w:p w14:paraId="187E64A4" w14:textId="642E419A" w:rsidR="00FC5BB7" w:rsidRPr="005D5C0F" w:rsidRDefault="00FC5BB7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 xml:space="preserve">그래픽 개요도 </w:t>
      </w:r>
      <w:r>
        <w:t>(Graphical abstract)</w:t>
      </w:r>
    </w:p>
    <w:p w14:paraId="1039C32E" w14:textId="25B14870" w:rsidR="00E75733" w:rsidRDefault="00C02F6C" w:rsidP="00E75733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00A59A0C" wp14:editId="33F39637">
            <wp:extent cx="3752850" cy="1544141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4093" cy="155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ACED" w14:textId="2B68B6CA" w:rsidR="00E75733" w:rsidRPr="00EC7920" w:rsidRDefault="00EC7920" w:rsidP="00EC7920">
      <w:pPr>
        <w:pStyle w:val="a5"/>
        <w:spacing w:line="240" w:lineRule="auto"/>
        <w:ind w:leftChars="0"/>
        <w:jc w:val="center"/>
        <w:rPr>
          <w:rFonts w:ascii="함초롬바탕" w:eastAsia="함초롬바탕" w:hAnsi="함초롬바탕" w:cs="함초롬바탕"/>
        </w:rPr>
      </w:pPr>
      <w:r w:rsidRPr="00EC7920"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10</w:t>
      </w:r>
      <w:r w:rsidRPr="00EC7920">
        <w:rPr>
          <w:rFonts w:ascii="함초롬바탕" w:eastAsia="함초롬바탕" w:hAnsi="함초롬바탕" w:cs="함초롬바탕"/>
        </w:rPr>
        <w:t xml:space="preserve">. </w:t>
      </w:r>
      <w:proofErr w:type="spellStart"/>
      <w:r w:rsidRPr="00EC7920">
        <w:rPr>
          <w:rFonts w:ascii="함초롬바탕" w:eastAsia="함초롬바탕" w:hAnsi="함초롬바탕" w:cs="함초롬바탕" w:hint="eastAsia"/>
        </w:rPr>
        <w:t>인포그래픽를</w:t>
      </w:r>
      <w:proofErr w:type="spellEnd"/>
      <w:r w:rsidRPr="00EC7920">
        <w:rPr>
          <w:rFonts w:ascii="함초롬바탕" w:eastAsia="함초롬바탕" w:hAnsi="함초롬바탕" w:cs="함초롬바탕" w:hint="eastAsia"/>
        </w:rPr>
        <w:t xml:space="preserve"> 이용한 </w:t>
      </w:r>
      <w:r w:rsidRPr="00EC7920">
        <w:rPr>
          <w:rFonts w:ascii="함초롬바탕" w:eastAsia="함초롬바탕" w:hAnsi="함초롬바탕" w:cs="함초롬바탕"/>
        </w:rPr>
        <w:t xml:space="preserve">데이터 </w:t>
      </w:r>
      <w:r w:rsidRPr="00EC7920">
        <w:rPr>
          <w:rFonts w:ascii="함초롬바탕" w:eastAsia="함초롬바탕" w:hAnsi="함초롬바탕" w:cs="함초롬바탕" w:hint="eastAsia"/>
        </w:rPr>
        <w:t>및 정보 시각화</w:t>
      </w:r>
      <w:r w:rsidRPr="00EC7920">
        <w:rPr>
          <w:rFonts w:ascii="함초롬바탕" w:eastAsia="함초롬바탕" w:hAnsi="함초롬바탕" w:cs="함초롬바탕"/>
        </w:rPr>
        <w:t>:</w:t>
      </w:r>
      <w:r w:rsidRPr="00EC7920">
        <w:rPr>
          <w:rFonts w:ascii="함초롬바탕" w:eastAsia="함초롬바탕" w:hAnsi="함초롬바탕" w:cs="함초롬바탕" w:hint="eastAsia"/>
        </w:rPr>
        <w:t xml:space="preserve"> 예,</w:t>
      </w:r>
      <w:r w:rsidRPr="00EC7920">
        <w:rPr>
          <w:rFonts w:ascii="함초롬바탕" w:eastAsia="함초롬바탕" w:hAnsi="함초롬바탕" w:cs="함초롬바탕"/>
        </w:rPr>
        <w:t xml:space="preserve"> </w:t>
      </w:r>
      <w:r w:rsidRPr="00EC7920">
        <w:rPr>
          <w:rFonts w:ascii="함초롬바탕" w:eastAsia="함초롬바탕" w:hAnsi="함초롬바탕" w:cs="함초롬바탕" w:hint="eastAsia"/>
        </w:rPr>
        <w:t>바이오매스를 이용한</w:t>
      </w:r>
      <w:r w:rsidRPr="00EC7920">
        <w:rPr>
          <w:rFonts w:ascii="함초롬바탕" w:eastAsia="함초롬바탕" w:hAnsi="함초롬바탕" w:cs="함초롬바탕"/>
        </w:rPr>
        <w:t xml:space="preserve"> </w:t>
      </w:r>
      <w:r w:rsidRPr="00EC7920">
        <w:rPr>
          <w:rFonts w:ascii="함초롬바탕" w:eastAsia="함초롬바탕" w:hAnsi="함초롬바탕" w:cs="함초롬바탕" w:hint="eastAsia"/>
        </w:rPr>
        <w:t xml:space="preserve">연료 생산 전략 최적화 프레임워크 설계 개요도 </w:t>
      </w:r>
      <w:r w:rsidRPr="00EC7920">
        <w:rPr>
          <w:rFonts w:ascii="함초롬바탕" w:eastAsia="함초롬바탕" w:hAnsi="함초롬바탕" w:cs="함초롬바탕"/>
        </w:rPr>
        <w:t>(</w:t>
      </w:r>
      <w:r w:rsidR="00E75733" w:rsidRPr="00EC7920">
        <w:rPr>
          <w:rFonts w:ascii="함초롬바탕" w:eastAsia="함초롬바탕" w:hAnsi="함초롬바탕" w:cs="함초롬바탕"/>
        </w:rPr>
        <w:t>DOI: https://doi.org/10.1039/C3EE24243A</w:t>
      </w:r>
      <w:r>
        <w:rPr>
          <w:rFonts w:ascii="함초롬바탕" w:eastAsia="함초롬바탕" w:hAnsi="함초롬바탕" w:cs="함초롬바탕"/>
        </w:rPr>
        <w:t>)</w:t>
      </w:r>
    </w:p>
    <w:p w14:paraId="79CE366B" w14:textId="3DB846F8" w:rsidR="00374150" w:rsidRDefault="00374150" w:rsidP="00E75733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3F788DF2" wp14:editId="6DAA467A">
            <wp:extent cx="3962400" cy="1928788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3136" cy="194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0AA8" w14:textId="0D9D3515" w:rsidR="00EC7920" w:rsidRDefault="00EC7920" w:rsidP="00EC7920">
      <w:pPr>
        <w:pStyle w:val="a5"/>
        <w:spacing w:line="240" w:lineRule="auto"/>
        <w:ind w:leftChars="0"/>
        <w:jc w:val="center"/>
        <w:rPr>
          <w:rFonts w:ascii="함초롬바탕" w:eastAsia="함초롬바탕" w:hAnsi="함초롬바탕" w:cs="함초롬바탕"/>
        </w:rPr>
      </w:pPr>
      <w:r w:rsidRPr="00EC7920"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11</w:t>
      </w:r>
      <w:r w:rsidRPr="00EC7920">
        <w:rPr>
          <w:rFonts w:ascii="함초롬바탕" w:eastAsia="함초롬바탕" w:hAnsi="함초롬바탕" w:cs="함초롬바탕"/>
        </w:rPr>
        <w:t xml:space="preserve">. </w:t>
      </w:r>
      <w:proofErr w:type="spellStart"/>
      <w:r w:rsidRPr="00EC7920">
        <w:rPr>
          <w:rFonts w:ascii="함초롬바탕" w:eastAsia="함초롬바탕" w:hAnsi="함초롬바탕" w:cs="함초롬바탕" w:hint="eastAsia"/>
        </w:rPr>
        <w:t>인포그래픽를</w:t>
      </w:r>
      <w:proofErr w:type="spellEnd"/>
      <w:r w:rsidRPr="00EC7920">
        <w:rPr>
          <w:rFonts w:ascii="함초롬바탕" w:eastAsia="함초롬바탕" w:hAnsi="함초롬바탕" w:cs="함초롬바탕" w:hint="eastAsia"/>
        </w:rPr>
        <w:t xml:space="preserve"> 이용한 </w:t>
      </w:r>
      <w:r w:rsidRPr="00EC7920">
        <w:rPr>
          <w:rFonts w:ascii="함초롬바탕" w:eastAsia="함초롬바탕" w:hAnsi="함초롬바탕" w:cs="함초롬바탕"/>
        </w:rPr>
        <w:t xml:space="preserve">데이터 </w:t>
      </w:r>
      <w:r w:rsidRPr="00EC7920">
        <w:rPr>
          <w:rFonts w:ascii="함초롬바탕" w:eastAsia="함초롬바탕" w:hAnsi="함초롬바탕" w:cs="함초롬바탕" w:hint="eastAsia"/>
        </w:rPr>
        <w:t>및 정보 시각화</w:t>
      </w:r>
      <w:r w:rsidRPr="00EC7920">
        <w:rPr>
          <w:rFonts w:ascii="함초롬바탕" w:eastAsia="함초롬바탕" w:hAnsi="함초롬바탕" w:cs="함초롬바탕"/>
        </w:rPr>
        <w:t>:</w:t>
      </w:r>
      <w:r w:rsidRPr="00EC7920">
        <w:rPr>
          <w:rFonts w:ascii="함초롬바탕" w:eastAsia="함초롬바탕" w:hAnsi="함초롬바탕" w:cs="함초롬바탕" w:hint="eastAsia"/>
        </w:rPr>
        <w:t xml:space="preserve"> 예,</w:t>
      </w:r>
      <w:r w:rsidRPr="00EC7920"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/>
        </w:rPr>
        <w:t>CO</w:t>
      </w:r>
      <w:r w:rsidRPr="00060142">
        <w:rPr>
          <w:rFonts w:ascii="함초롬바탕" w:eastAsia="함초롬바탕" w:hAnsi="함초롬바탕" w:cs="함초롬바탕"/>
          <w:vertAlign w:val="subscript"/>
        </w:rPr>
        <w:t>2</w:t>
      </w:r>
      <w:r>
        <w:rPr>
          <w:rFonts w:ascii="함초롬바탕" w:eastAsia="함초롬바탕" w:hAnsi="함초롬바탕" w:cs="함초롬바탕" w:hint="eastAsia"/>
        </w:rPr>
        <w:t>를 이용한 액체연료 생산 경로 분석</w:t>
      </w:r>
      <w:r w:rsidRPr="00EC7920">
        <w:rPr>
          <w:rFonts w:ascii="함초롬바탕" w:eastAsia="함초롬바탕" w:hAnsi="함초롬바탕" w:cs="함초롬바탕" w:hint="eastAsia"/>
        </w:rPr>
        <w:t xml:space="preserve"> 설계 개요도 </w:t>
      </w:r>
      <w:r w:rsidRPr="00EC7920">
        <w:rPr>
          <w:rFonts w:ascii="함초롬바탕" w:eastAsia="함초롬바탕" w:hAnsi="함초롬바탕" w:cs="함초롬바탕"/>
        </w:rPr>
        <w:t xml:space="preserve">(DOI: </w:t>
      </w:r>
      <w:hyperlink r:id="rId28" w:history="1">
        <w:r w:rsidRPr="00CC2F2A">
          <w:rPr>
            <w:rStyle w:val="ac"/>
            <w:rFonts w:ascii="함초롬바탕" w:eastAsia="함초롬바탕" w:hAnsi="함초롬바탕" w:cs="함초롬바탕"/>
          </w:rPr>
          <w:t>https://doi.org/10.1039/D1EE01444G</w:t>
        </w:r>
      </w:hyperlink>
      <w:r>
        <w:rPr>
          <w:rFonts w:ascii="함초롬바탕" w:eastAsia="함초롬바탕" w:hAnsi="함초롬바탕" w:cs="함초롬바탕"/>
        </w:rPr>
        <w:t>)</w:t>
      </w:r>
    </w:p>
    <w:p w14:paraId="0846460F" w14:textId="77777777" w:rsidR="00EC7920" w:rsidRPr="00EC7920" w:rsidRDefault="00EC7920" w:rsidP="00EC7920">
      <w:pPr>
        <w:pStyle w:val="a5"/>
        <w:spacing w:line="240" w:lineRule="auto"/>
        <w:ind w:leftChars="0"/>
        <w:jc w:val="center"/>
        <w:rPr>
          <w:rFonts w:ascii="함초롬바탕" w:eastAsia="함초롬바탕" w:hAnsi="함초롬바탕" w:cs="함초롬바탕"/>
        </w:rPr>
      </w:pPr>
    </w:p>
    <w:p w14:paraId="699F660A" w14:textId="7B50056C" w:rsidR="00374150" w:rsidRDefault="00374150" w:rsidP="00DE5BA6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6748AC3E" wp14:editId="797A356C">
            <wp:extent cx="4581525" cy="253727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1649" cy="254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32C3" w14:textId="44CE0408" w:rsidR="0037415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 w:rsidRPr="00EC7920"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12</w:t>
      </w:r>
      <w:r w:rsidRPr="00EC7920">
        <w:rPr>
          <w:rFonts w:ascii="함초롬바탕" w:eastAsia="함초롬바탕" w:hAnsi="함초롬바탕" w:cs="함초롬바탕"/>
        </w:rPr>
        <w:t xml:space="preserve">. </w:t>
      </w:r>
      <w:proofErr w:type="spellStart"/>
      <w:r w:rsidRPr="00EC7920">
        <w:rPr>
          <w:rFonts w:ascii="함초롬바탕" w:eastAsia="함초롬바탕" w:hAnsi="함초롬바탕" w:cs="함초롬바탕" w:hint="eastAsia"/>
        </w:rPr>
        <w:t>인포그래픽를</w:t>
      </w:r>
      <w:proofErr w:type="spellEnd"/>
      <w:r w:rsidRPr="00EC7920">
        <w:rPr>
          <w:rFonts w:ascii="함초롬바탕" w:eastAsia="함초롬바탕" w:hAnsi="함초롬바탕" w:cs="함초롬바탕" w:hint="eastAsia"/>
        </w:rPr>
        <w:t xml:space="preserve"> 이용한 </w:t>
      </w:r>
      <w:r w:rsidRPr="00EC7920">
        <w:rPr>
          <w:rFonts w:ascii="함초롬바탕" w:eastAsia="함초롬바탕" w:hAnsi="함초롬바탕" w:cs="함초롬바탕"/>
        </w:rPr>
        <w:t xml:space="preserve">데이터 </w:t>
      </w:r>
      <w:r w:rsidRPr="00EC7920">
        <w:rPr>
          <w:rFonts w:ascii="함초롬바탕" w:eastAsia="함초롬바탕" w:hAnsi="함초롬바탕" w:cs="함초롬바탕" w:hint="eastAsia"/>
        </w:rPr>
        <w:t>및 정보 시각화</w:t>
      </w:r>
      <w:r w:rsidRPr="00EC7920">
        <w:rPr>
          <w:rFonts w:ascii="함초롬바탕" w:eastAsia="함초롬바탕" w:hAnsi="함초롬바탕" w:cs="함초롬바탕"/>
        </w:rPr>
        <w:t>:</w:t>
      </w:r>
      <w:r w:rsidRPr="00EC7920">
        <w:rPr>
          <w:rFonts w:ascii="함초롬바탕" w:eastAsia="함초롬바탕" w:hAnsi="함초롬바탕" w:cs="함초롬바탕" w:hint="eastAsia"/>
        </w:rPr>
        <w:t xml:space="preserve"> 예 </w:t>
      </w:r>
      <w:r>
        <w:rPr>
          <w:rFonts w:ascii="함초롬바탕" w:eastAsia="함초롬바탕" w:hAnsi="함초롬바탕" w:cs="함초롬바탕" w:hint="eastAsia"/>
        </w:rPr>
        <w:t>C</w:t>
      </w:r>
      <w:r>
        <w:rPr>
          <w:rFonts w:ascii="함초롬바탕" w:eastAsia="함초롬바탕" w:hAnsi="함초롬바탕" w:cs="함초롬바탕"/>
        </w:rPr>
        <w:t>O</w:t>
      </w:r>
      <w:r w:rsidRPr="00A51702">
        <w:rPr>
          <w:rFonts w:ascii="함초롬바탕" w:eastAsia="함초롬바탕" w:hAnsi="함초롬바탕" w:cs="함초롬바탕"/>
          <w:vertAlign w:val="subscript"/>
        </w:rPr>
        <w:t>2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저감 및 활용을 위한 전기적 촉매 및 바이오 촉매 제작 개요도</w:t>
      </w:r>
      <w:r w:rsidRPr="00EC7920">
        <w:rPr>
          <w:rFonts w:ascii="함초롬바탕" w:eastAsia="함초롬바탕" w:hAnsi="함초롬바탕" w:cs="함초롬바탕" w:hint="eastAsia"/>
        </w:rPr>
        <w:t xml:space="preserve"> </w:t>
      </w:r>
      <w:r w:rsidRPr="00EC7920">
        <w:rPr>
          <w:rFonts w:ascii="함초롬바탕" w:eastAsia="함초롬바탕" w:hAnsi="함초롬바탕" w:cs="함초롬바탕"/>
        </w:rPr>
        <w:t>(DOI:</w:t>
      </w:r>
      <w:r>
        <w:rPr>
          <w:rFonts w:ascii="함초롬바탕" w:eastAsia="함초롬바탕" w:hAnsi="함초롬바탕" w:cs="함초롬바탕"/>
        </w:rPr>
        <w:t xml:space="preserve"> </w:t>
      </w:r>
      <w:r w:rsidR="00A51702" w:rsidRPr="00A51702">
        <w:rPr>
          <w:rFonts w:ascii="함초롬바탕" w:eastAsia="함초롬바탕" w:hAnsi="함초롬바탕" w:cs="함초롬바탕"/>
        </w:rPr>
        <w:t>https://doi.org/10.1039/D1EE03753F</w:t>
      </w:r>
      <w:r>
        <w:rPr>
          <w:rFonts w:ascii="함초롬바탕" w:eastAsia="함초롬바탕" w:hAnsi="함초롬바탕" w:cs="함초롬바탕"/>
        </w:rPr>
        <w:t>)</w:t>
      </w:r>
    </w:p>
    <w:p w14:paraId="6B81D66B" w14:textId="1DDB1625" w:rsidR="00374150" w:rsidRDefault="00374150" w:rsidP="00DE5BA6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02C4D221" wp14:editId="53BDF861">
            <wp:extent cx="4533900" cy="2260872"/>
            <wp:effectExtent l="0" t="0" r="0" b="6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8130" cy="22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C3C4" w14:textId="16DE88ED" w:rsidR="00374150" w:rsidRPr="00481F32" w:rsidRDefault="00481F32" w:rsidP="00481F32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 w:rsidRPr="00481F32"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13</w:t>
      </w:r>
      <w:r w:rsidRPr="00481F32">
        <w:rPr>
          <w:rFonts w:ascii="함초롬바탕" w:eastAsia="함초롬바탕" w:hAnsi="함초롬바탕" w:cs="함초롬바탕"/>
        </w:rPr>
        <w:t xml:space="preserve">. </w:t>
      </w:r>
      <w:proofErr w:type="spellStart"/>
      <w:r w:rsidRPr="00481F32">
        <w:rPr>
          <w:rFonts w:ascii="함초롬바탕" w:eastAsia="함초롬바탕" w:hAnsi="함초롬바탕" w:cs="함초롬바탕" w:hint="eastAsia"/>
        </w:rPr>
        <w:t>인포그래픽를</w:t>
      </w:r>
      <w:proofErr w:type="spellEnd"/>
      <w:r w:rsidRPr="00481F32">
        <w:rPr>
          <w:rFonts w:ascii="함초롬바탕" w:eastAsia="함초롬바탕" w:hAnsi="함초롬바탕" w:cs="함초롬바탕" w:hint="eastAsia"/>
        </w:rPr>
        <w:t xml:space="preserve"> 이용한 </w:t>
      </w:r>
      <w:r w:rsidRPr="00481F32">
        <w:rPr>
          <w:rFonts w:ascii="함초롬바탕" w:eastAsia="함초롬바탕" w:hAnsi="함초롬바탕" w:cs="함초롬바탕"/>
        </w:rPr>
        <w:t xml:space="preserve">데이터 </w:t>
      </w:r>
      <w:r w:rsidRPr="00481F32">
        <w:rPr>
          <w:rFonts w:ascii="함초롬바탕" w:eastAsia="함초롬바탕" w:hAnsi="함초롬바탕" w:cs="함초롬바탕" w:hint="eastAsia"/>
        </w:rPr>
        <w:t>및 정보 시각화</w:t>
      </w:r>
      <w:r w:rsidRPr="00481F32">
        <w:rPr>
          <w:rFonts w:ascii="함초롬바탕" w:eastAsia="함초롬바탕" w:hAnsi="함초롬바탕" w:cs="함초롬바탕"/>
        </w:rPr>
        <w:t>:</w:t>
      </w:r>
      <w:r w:rsidRPr="00481F32">
        <w:rPr>
          <w:rFonts w:ascii="함초롬바탕" w:eastAsia="함초롬바탕" w:hAnsi="함초롬바탕" w:cs="함초롬바탕" w:hint="eastAsia"/>
        </w:rPr>
        <w:t xml:space="preserve"> 예, 리튬이온 배터리의 저온 활용을 위한 액체 전해질 개발 개요도 </w:t>
      </w:r>
      <w:r w:rsidRPr="00481F32">
        <w:rPr>
          <w:rFonts w:ascii="함초롬바탕" w:eastAsia="함초롬바탕" w:hAnsi="함초롬바탕" w:cs="함초롬바탕"/>
        </w:rPr>
        <w:t>(DOI:</w:t>
      </w:r>
      <w:r w:rsidR="00E75733" w:rsidRPr="00481F32">
        <w:rPr>
          <w:rFonts w:ascii="함초롬바탕" w:eastAsia="함초롬바탕" w:hAnsi="함초롬바탕" w:cs="함초롬바탕"/>
        </w:rPr>
        <w:t xml:space="preserve"> </w:t>
      </w:r>
      <w:r w:rsidR="00A51702" w:rsidRPr="00481F32">
        <w:rPr>
          <w:rFonts w:ascii="함초롬바탕" w:eastAsia="함초롬바탕" w:hAnsi="함초롬바탕" w:cs="함초롬바탕"/>
        </w:rPr>
        <w:t>https://doi.org/10.1039/D1EE01789F</w:t>
      </w:r>
      <w:r w:rsidRPr="00481F32">
        <w:rPr>
          <w:rFonts w:ascii="함초롬바탕" w:eastAsia="함초롬바탕" w:hAnsi="함초롬바탕" w:cs="함초롬바탕"/>
        </w:rPr>
        <w:t>)</w:t>
      </w:r>
    </w:p>
    <w:p w14:paraId="219FA65A" w14:textId="464E7B46" w:rsidR="00773FD1" w:rsidRDefault="00773FD1" w:rsidP="00773FD1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6927F758" w14:textId="659AD6FF" w:rsidR="005D5C0F" w:rsidRPr="005D5C0F" w:rsidRDefault="005D5C0F" w:rsidP="003A2D1E">
      <w:pPr>
        <w:pStyle w:val="a5"/>
        <w:numPr>
          <w:ilvl w:val="0"/>
          <w:numId w:val="41"/>
        </w:numPr>
        <w:ind w:leftChars="0"/>
      </w:pPr>
      <w:proofErr w:type="spellStart"/>
      <w:r>
        <w:rPr>
          <w:rFonts w:hint="eastAsia"/>
        </w:rPr>
        <w:lastRenderedPageBreak/>
        <w:t>인포그래픽</w:t>
      </w:r>
      <w:proofErr w:type="spellEnd"/>
      <w:r>
        <w:rPr>
          <w:rFonts w:hint="eastAsia"/>
        </w:rPr>
        <w:t xml:space="preserve"> </w:t>
      </w:r>
      <w:r>
        <w:t>(Infographics)</w:t>
      </w:r>
    </w:p>
    <w:p w14:paraId="3B0D6E5D" w14:textId="3E01CB3A" w:rsidR="00660D90" w:rsidRDefault="004E6DB3" w:rsidP="00DE5BA6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pict w14:anchorId="603322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1.25pt;height:371.25pt">
            <v:imagedata r:id="rId31" o:title="4427"/>
          </v:shape>
        </w:pict>
      </w:r>
    </w:p>
    <w:p w14:paraId="4C6A10DF" w14:textId="655F68F4" w:rsidR="005C3918" w:rsidRDefault="00481F32" w:rsidP="00481F32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 w:rsidRPr="00481F32"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14</w:t>
      </w:r>
      <w:r w:rsidRPr="00481F32">
        <w:rPr>
          <w:rFonts w:ascii="함초롬바탕" w:eastAsia="함초롬바탕" w:hAnsi="함초롬바탕" w:cs="함초롬바탕"/>
        </w:rPr>
        <w:t xml:space="preserve">. </w:t>
      </w:r>
      <w:proofErr w:type="spellStart"/>
      <w:r w:rsidRPr="00481F32">
        <w:rPr>
          <w:rFonts w:ascii="함초롬바탕" w:eastAsia="함초롬바탕" w:hAnsi="함초롬바탕" w:cs="함초롬바탕" w:hint="eastAsia"/>
        </w:rPr>
        <w:t>인포그래픽를</w:t>
      </w:r>
      <w:proofErr w:type="spellEnd"/>
      <w:r w:rsidRPr="00481F32">
        <w:rPr>
          <w:rFonts w:ascii="함초롬바탕" w:eastAsia="함초롬바탕" w:hAnsi="함초롬바탕" w:cs="함초롬바탕" w:hint="eastAsia"/>
        </w:rPr>
        <w:t xml:space="preserve"> 이용한 </w:t>
      </w:r>
      <w:r w:rsidRPr="00481F32">
        <w:rPr>
          <w:rFonts w:ascii="함초롬바탕" w:eastAsia="함초롬바탕" w:hAnsi="함초롬바탕" w:cs="함초롬바탕"/>
        </w:rPr>
        <w:t xml:space="preserve">데이터 </w:t>
      </w:r>
      <w:r w:rsidRPr="00481F32">
        <w:rPr>
          <w:rFonts w:ascii="함초롬바탕" w:eastAsia="함초롬바탕" w:hAnsi="함초롬바탕" w:cs="함초롬바탕" w:hint="eastAsia"/>
        </w:rPr>
        <w:t>및 정보 시각화</w:t>
      </w:r>
      <w:r w:rsidRPr="00481F32">
        <w:rPr>
          <w:rFonts w:ascii="함초롬바탕" w:eastAsia="함초롬바탕" w:hAnsi="함초롬바탕" w:cs="함초롬바탕"/>
        </w:rPr>
        <w:t>:</w:t>
      </w:r>
      <w:r w:rsidRPr="00481F32">
        <w:rPr>
          <w:rFonts w:ascii="함초롬바탕" w:eastAsia="함초롬바탕" w:hAnsi="함초롬바탕" w:cs="함초롬바탕" w:hint="eastAsia"/>
        </w:rPr>
        <w:t xml:space="preserve"> 예, </w:t>
      </w:r>
      <w:r>
        <w:rPr>
          <w:rFonts w:ascii="함초롬바탕" w:eastAsia="함초롬바탕" w:hAnsi="함초롬바탕" w:cs="함초롬바탕" w:hint="eastAsia"/>
        </w:rPr>
        <w:t>석유 시추와 활용에 대한 통계적인 수치</w:t>
      </w:r>
      <w:r w:rsidRPr="00481F32"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표현 </w:t>
      </w:r>
      <w:r w:rsidRPr="00481F32">
        <w:rPr>
          <w:rFonts w:ascii="함초롬바탕" w:eastAsia="함초롬바탕" w:hAnsi="함초롬바탕" w:cs="함초롬바탕"/>
        </w:rPr>
        <w:t>(</w:t>
      </w:r>
      <w:r w:rsidR="007011D6">
        <w:rPr>
          <w:rFonts w:ascii="함초롬바탕" w:eastAsia="함초롬바탕" w:hAnsi="함초롬바탕" w:cs="함초롬바탕"/>
        </w:rPr>
        <w:t>“</w:t>
      </w:r>
      <w:proofErr w:type="spellStart"/>
      <w:r w:rsidR="005C3918">
        <w:rPr>
          <w:rFonts w:ascii="함초롬바탕" w:eastAsia="함초롬바탕" w:hAnsi="함초롬바탕" w:cs="함초롬바탕" w:hint="eastAsia"/>
        </w:rPr>
        <w:t>M</w:t>
      </w:r>
      <w:r w:rsidR="005C3918">
        <w:rPr>
          <w:rFonts w:ascii="함초롬바탕" w:eastAsia="함초롬바탕" w:hAnsi="함초롬바탕" w:cs="함초롬바탕"/>
        </w:rPr>
        <w:t>icrovector</w:t>
      </w:r>
      <w:proofErr w:type="spellEnd"/>
      <w:r w:rsidR="007011D6">
        <w:rPr>
          <w:rFonts w:ascii="함초롬바탕" w:eastAsia="함초롬바탕" w:hAnsi="함초롬바탕" w:cs="함초롬바탕"/>
        </w:rPr>
        <w:t>”</w:t>
      </w:r>
      <w:r w:rsidR="005C3918">
        <w:rPr>
          <w:rFonts w:ascii="함초롬바탕" w:eastAsia="함초롬바탕" w:hAnsi="함초롬바탕" w:cs="함초롬바탕"/>
        </w:rPr>
        <w:t xml:space="preserve"> from Freepik.com</w:t>
      </w:r>
      <w:r>
        <w:rPr>
          <w:rFonts w:ascii="함초롬바탕" w:eastAsia="함초롬바탕" w:hAnsi="함초롬바탕" w:cs="함초롬바탕"/>
        </w:rPr>
        <w:t>)</w:t>
      </w:r>
      <w:r w:rsidR="005C3918">
        <w:rPr>
          <w:rFonts w:ascii="함초롬바탕" w:eastAsia="함초롬바탕" w:hAnsi="함초롬바탕" w:cs="함초롬바탕"/>
        </w:rPr>
        <w:t xml:space="preserve">. </w:t>
      </w:r>
    </w:p>
    <w:p w14:paraId="2606A514" w14:textId="77777777" w:rsidR="00660D90" w:rsidRPr="005C3918" w:rsidRDefault="00660D90" w:rsidP="0067763D">
      <w:pPr>
        <w:spacing w:line="240" w:lineRule="auto"/>
        <w:rPr>
          <w:rFonts w:ascii="함초롬바탕" w:eastAsia="함초롬바탕" w:hAnsi="함초롬바탕" w:cs="함초롬바탕"/>
        </w:rPr>
      </w:pPr>
    </w:p>
    <w:p w14:paraId="11C0C71D" w14:textId="10B6C00E" w:rsidR="00734BC9" w:rsidRDefault="00734BC9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4DF2A42A" w14:textId="6BB7C6F9" w:rsidR="0067763D" w:rsidRDefault="00734BC9" w:rsidP="00DE5BA6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401FEE74" wp14:editId="566242E9">
            <wp:extent cx="4723130" cy="5569357"/>
            <wp:effectExtent l="0" t="0" r="1270" b="0"/>
            <wp:docPr id="14" name="그림 14" descr="https://www.spglobal.com/platts/plattscontent/_assets/_images/latest-news/20200115_hydrog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spglobal.com/platts/plattscontent/_assets/_images/latest-news/20200115_hydrogen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556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F0FFD" w14:textId="7FF981AD" w:rsidR="00481F32" w:rsidRDefault="00481F32" w:rsidP="00481F32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 w:rsidRPr="00481F32"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15</w:t>
      </w:r>
      <w:r w:rsidRPr="00481F32">
        <w:rPr>
          <w:rFonts w:ascii="함초롬바탕" w:eastAsia="함초롬바탕" w:hAnsi="함초롬바탕" w:cs="함초롬바탕"/>
        </w:rPr>
        <w:t xml:space="preserve">. </w:t>
      </w:r>
      <w:proofErr w:type="spellStart"/>
      <w:r w:rsidRPr="00481F32">
        <w:rPr>
          <w:rFonts w:ascii="함초롬바탕" w:eastAsia="함초롬바탕" w:hAnsi="함초롬바탕" w:cs="함초롬바탕" w:hint="eastAsia"/>
        </w:rPr>
        <w:t>인포그래픽를</w:t>
      </w:r>
      <w:proofErr w:type="spellEnd"/>
      <w:r w:rsidRPr="00481F32">
        <w:rPr>
          <w:rFonts w:ascii="함초롬바탕" w:eastAsia="함초롬바탕" w:hAnsi="함초롬바탕" w:cs="함초롬바탕" w:hint="eastAsia"/>
        </w:rPr>
        <w:t xml:space="preserve"> 이용한 </w:t>
      </w:r>
      <w:r w:rsidRPr="00481F32">
        <w:rPr>
          <w:rFonts w:ascii="함초롬바탕" w:eastAsia="함초롬바탕" w:hAnsi="함초롬바탕" w:cs="함초롬바탕"/>
        </w:rPr>
        <w:t xml:space="preserve">데이터 </w:t>
      </w:r>
      <w:r w:rsidRPr="00481F32">
        <w:rPr>
          <w:rFonts w:ascii="함초롬바탕" w:eastAsia="함초롬바탕" w:hAnsi="함초롬바탕" w:cs="함초롬바탕" w:hint="eastAsia"/>
        </w:rPr>
        <w:t>및 정보 시각화</w:t>
      </w:r>
      <w:r w:rsidRPr="00481F32">
        <w:rPr>
          <w:rFonts w:ascii="함초롬바탕" w:eastAsia="함초롬바탕" w:hAnsi="함초롬바탕" w:cs="함초롬바탕"/>
        </w:rPr>
        <w:t>:</w:t>
      </w:r>
      <w:r w:rsidRPr="00481F32">
        <w:rPr>
          <w:rFonts w:ascii="함초롬바탕" w:eastAsia="함초롬바탕" w:hAnsi="함초롬바탕" w:cs="함초롬바탕" w:hint="eastAsia"/>
        </w:rPr>
        <w:t xml:space="preserve"> </w:t>
      </w:r>
      <w:r>
        <w:rPr>
          <w:rFonts w:ascii="함초롬바탕" w:eastAsia="함초롬바탕" w:hAnsi="함초롬바탕" w:cs="함초롬바탕" w:hint="eastAsia"/>
        </w:rPr>
        <w:t>예,</w:t>
      </w:r>
      <w:r>
        <w:rPr>
          <w:rFonts w:ascii="함초롬바탕" w:eastAsia="함초롬바탕" w:hAnsi="함초롬바탕" w:cs="함초롬바탕"/>
        </w:rPr>
        <w:t xml:space="preserve"> </w:t>
      </w:r>
      <w:r w:rsidRPr="00481F32">
        <w:rPr>
          <w:rFonts w:ascii="함초롬바탕" w:eastAsia="함초롬바탕" w:hAnsi="함초롬바탕" w:cs="함초롬바탕"/>
        </w:rPr>
        <w:t>수소 생산 및 활용에 관한 기술과 사용처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및</w:t>
      </w:r>
      <w:r w:rsidRPr="00481F32">
        <w:rPr>
          <w:rFonts w:ascii="함초롬바탕" w:eastAsia="함초롬바탕" w:hAnsi="함초롬바탕" w:cs="함초롬바탕"/>
        </w:rPr>
        <w:t xml:space="preserve"> 예상 생산 단가</w:t>
      </w:r>
      <w:r>
        <w:rPr>
          <w:rFonts w:ascii="함초롬바탕" w:eastAsia="함초롬바탕" w:hAnsi="함초롬바탕" w:cs="함초롬바탕" w:hint="eastAsia"/>
        </w:rPr>
        <w:t xml:space="preserve"> 수치</w:t>
      </w:r>
      <w:r w:rsidRPr="00481F32"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표현 </w:t>
      </w:r>
      <w:r w:rsidRPr="00481F32">
        <w:rPr>
          <w:rFonts w:ascii="함초롬바탕" w:eastAsia="함초롬바탕" w:hAnsi="함초롬바탕" w:cs="함초롬바탕"/>
        </w:rPr>
        <w:t>(</w:t>
      </w:r>
      <w:r w:rsidR="007011D6">
        <w:rPr>
          <w:rFonts w:ascii="함초롬바탕" w:eastAsia="함초롬바탕" w:hAnsi="함초롬바탕" w:cs="함초롬바탕"/>
        </w:rPr>
        <w:t>“Infographics: Sustainable hydrogen: blue and green pathway to decarbonization”</w:t>
      </w:r>
      <w:r w:rsidR="00734BC9">
        <w:rPr>
          <w:rFonts w:ascii="함초롬바탕" w:eastAsia="함초롬바탕" w:hAnsi="함초롬바탕" w:cs="함초롬바탕"/>
        </w:rPr>
        <w:t xml:space="preserve"> from </w:t>
      </w:r>
      <w:r w:rsidR="007011D6">
        <w:rPr>
          <w:rFonts w:ascii="함초롬바탕" w:eastAsia="함초롬바탕" w:hAnsi="함초롬바탕" w:cs="함초롬바탕"/>
        </w:rPr>
        <w:t>Spgobal</w:t>
      </w:r>
      <w:r w:rsidR="00734BC9">
        <w:rPr>
          <w:rFonts w:ascii="함초롬바탕" w:eastAsia="함초롬바탕" w:hAnsi="함초롬바탕" w:cs="함초롬바탕"/>
        </w:rPr>
        <w:t>.com</w:t>
      </w:r>
      <w:r>
        <w:rPr>
          <w:rFonts w:ascii="함초롬바탕" w:eastAsia="함초롬바탕" w:hAnsi="함초롬바탕" w:cs="함초롬바탕"/>
        </w:rPr>
        <w:t>)</w:t>
      </w:r>
      <w:r w:rsidR="00734BC9">
        <w:rPr>
          <w:rFonts w:ascii="함초롬바탕" w:eastAsia="함초롬바탕" w:hAnsi="함초롬바탕" w:cs="함초롬바탕"/>
        </w:rPr>
        <w:t xml:space="preserve">. </w:t>
      </w:r>
    </w:p>
    <w:p w14:paraId="766EEFDE" w14:textId="77777777" w:rsidR="00481F32" w:rsidRDefault="00481F32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685E599B" w14:textId="14954D37" w:rsidR="00366F01" w:rsidRDefault="004F7B7C" w:rsidP="003A2D1E">
      <w:pPr>
        <w:pStyle w:val="2"/>
        <w:numPr>
          <w:ilvl w:val="0"/>
          <w:numId w:val="39"/>
        </w:numPr>
      </w:pPr>
      <w:r>
        <w:rPr>
          <w:rFonts w:hint="eastAsia"/>
        </w:rPr>
        <w:lastRenderedPageBreak/>
        <w:t>학습 결과</w:t>
      </w:r>
    </w:p>
    <w:p w14:paraId="7FE1F017" w14:textId="6531F59C" w:rsidR="004F7B7C" w:rsidRDefault="004F7B7C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>학습</w:t>
      </w:r>
      <w:r w:rsidR="003C12D3">
        <w:rPr>
          <w:rFonts w:hint="eastAsia"/>
        </w:rPr>
        <w:t xml:space="preserve"> </w:t>
      </w:r>
      <w:r>
        <w:rPr>
          <w:rFonts w:hint="eastAsia"/>
        </w:rPr>
        <w:t>내용</w:t>
      </w:r>
    </w:p>
    <w:p w14:paraId="79BD4629" w14:textId="51AA9F4F" w:rsidR="004F7B7C" w:rsidRDefault="004F7B7C" w:rsidP="003A2D1E">
      <w:r>
        <w:rPr>
          <w:rFonts w:hint="eastAsia"/>
        </w:rPr>
        <w:t xml:space="preserve">화공 </w:t>
      </w:r>
      <w:r w:rsidR="00387244" w:rsidRPr="004F7B7C">
        <w:rPr>
          <w:rFonts w:hint="eastAsia"/>
        </w:rPr>
        <w:t>데이터 관리 및 가시화를 위한 데이터 저장 매체와 시각화 방법론</w:t>
      </w:r>
    </w:p>
    <w:p w14:paraId="1128CDD5" w14:textId="32E3AF39" w:rsidR="00481F32" w:rsidRDefault="00481F32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>학습</w:t>
      </w:r>
      <w:r w:rsidR="00E15845">
        <w:rPr>
          <w:rFonts w:hint="eastAsia"/>
        </w:rPr>
        <w:t xml:space="preserve"> 결</w:t>
      </w:r>
      <w:r w:rsidR="003C581D">
        <w:rPr>
          <w:rFonts w:hint="eastAsia"/>
        </w:rPr>
        <w:t>과 확인하기</w:t>
      </w:r>
    </w:p>
    <w:p w14:paraId="377558D0" w14:textId="53F24E0C" w:rsidR="00314D06" w:rsidRDefault="00314D06" w:rsidP="003A2D1E">
      <w:r>
        <w:rPr>
          <w:rFonts w:hint="eastAsia"/>
        </w:rPr>
        <w:t xml:space="preserve">대표적 </w:t>
      </w:r>
      <w:proofErr w:type="spellStart"/>
      <w:r>
        <w:rPr>
          <w:rFonts w:hint="eastAsia"/>
        </w:rPr>
        <w:t>복잡계인</w:t>
      </w:r>
      <w:proofErr w:type="spellEnd"/>
      <w:r>
        <w:rPr>
          <w:rFonts w:hint="eastAsia"/>
        </w:rPr>
        <w:t xml:space="preserve"> </w:t>
      </w:r>
      <w:r w:rsidR="00F826E1" w:rsidRPr="004F7B7C">
        <w:rPr>
          <w:rFonts w:hint="eastAsia"/>
        </w:rPr>
        <w:t>화공 데이터</w:t>
      </w:r>
      <w:r>
        <w:rPr>
          <w:rFonts w:hint="eastAsia"/>
        </w:rPr>
        <w:t xml:space="preserve">의 효과적 관리를 위한 </w:t>
      </w:r>
      <w:r w:rsidR="00F826E1" w:rsidRPr="004F7B7C">
        <w:rPr>
          <w:rFonts w:hint="eastAsia"/>
        </w:rPr>
        <w:t xml:space="preserve">시각화 절차와 </w:t>
      </w:r>
      <w:r>
        <w:rPr>
          <w:rFonts w:hint="eastAsia"/>
        </w:rPr>
        <w:t>방법을 익히기.</w:t>
      </w:r>
    </w:p>
    <w:p w14:paraId="11FD1ABF" w14:textId="50456571" w:rsidR="00314D06" w:rsidRPr="00314D06" w:rsidRDefault="00314D06" w:rsidP="003A2D1E">
      <w:pPr>
        <w:pStyle w:val="a5"/>
        <w:numPr>
          <w:ilvl w:val="0"/>
          <w:numId w:val="41"/>
        </w:numPr>
        <w:ind w:leftChars="0"/>
      </w:pPr>
      <w:r w:rsidRPr="00314D06">
        <w:rPr>
          <w:rFonts w:hint="eastAsia"/>
        </w:rPr>
        <w:t>학습 결과 응</w:t>
      </w:r>
      <w:r w:rsidR="00EC061A">
        <w:rPr>
          <w:rFonts w:hint="eastAsia"/>
        </w:rPr>
        <w:t>용</w:t>
      </w:r>
      <w:r w:rsidRPr="00314D06">
        <w:rPr>
          <w:rFonts w:hint="eastAsia"/>
        </w:rPr>
        <w:t>하기</w:t>
      </w:r>
    </w:p>
    <w:p w14:paraId="2704032A" w14:textId="1AE5C1F1" w:rsidR="007E1B18" w:rsidRDefault="00851DAF" w:rsidP="003A2D1E">
      <w:r w:rsidRPr="004F7B7C">
        <w:rPr>
          <w:rFonts w:hint="eastAsia"/>
        </w:rPr>
        <w:t>본 장의 학습내용에 기반해 화공 산업에서 발생하는 데이터를 적절히 매체를 사용해 처리 · 저장</w:t>
      </w:r>
      <w:r w:rsidR="007E1B18">
        <w:rPr>
          <w:rFonts w:hint="eastAsia"/>
        </w:rPr>
        <w:t xml:space="preserve"> 역량을 확보함으로,</w:t>
      </w:r>
      <w:r w:rsidR="007E1B18">
        <w:t xml:space="preserve"> </w:t>
      </w:r>
      <w:r w:rsidR="007E1B18">
        <w:rPr>
          <w:rFonts w:hint="eastAsia"/>
        </w:rPr>
        <w:t>실제 화공 산업 현장에서 발생되는 다양한 빅데이터를 효과적으로 수집,</w:t>
      </w:r>
      <w:r w:rsidR="007E1B18">
        <w:t xml:space="preserve"> </w:t>
      </w:r>
      <w:r w:rsidR="007E1B18">
        <w:rPr>
          <w:rFonts w:hint="eastAsia"/>
        </w:rPr>
        <w:t>관리,</w:t>
      </w:r>
      <w:r w:rsidR="007E1B18">
        <w:t xml:space="preserve"> </w:t>
      </w:r>
      <w:r w:rsidR="007E1B18">
        <w:rPr>
          <w:rFonts w:hint="eastAsia"/>
        </w:rPr>
        <w:t>시각화에 응용</w:t>
      </w:r>
    </w:p>
    <w:p w14:paraId="0B48253B" w14:textId="4D58442F" w:rsidR="0046051B" w:rsidRPr="007E1B18" w:rsidRDefault="0046051B" w:rsidP="003A2D1E"/>
    <w:p w14:paraId="57D35F8B" w14:textId="754CAFC2" w:rsidR="00387244" w:rsidRPr="00387244" w:rsidRDefault="00387244" w:rsidP="00DE5BA6">
      <w:pPr>
        <w:rPr>
          <w:rFonts w:ascii="함초롬바탕" w:eastAsia="함초롬바탕" w:hAnsi="함초롬바탕" w:cs="함초롬바탕"/>
        </w:rPr>
      </w:pPr>
    </w:p>
    <w:sectPr w:rsidR="00387244" w:rsidRPr="00387244" w:rsidSect="00A6402B">
      <w:footerReference w:type="default" r:id="rId33"/>
      <w:pgSz w:w="10318" w:h="14570" w:code="13"/>
      <w:pgMar w:top="1701" w:right="1440" w:bottom="1440" w:left="144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5" w:author="문일" w:date="2022-03-21T12:45:00Z" w:initials="문">
    <w:p w14:paraId="2D35AD96" w14:textId="77777777" w:rsidR="00371ECE" w:rsidRDefault="00371ECE">
      <w:pPr>
        <w:pStyle w:val="a9"/>
      </w:pPr>
      <w:r>
        <w:rPr>
          <w:rStyle w:val="a8"/>
        </w:rPr>
        <w:annotationRef/>
      </w:r>
      <w:proofErr w:type="spellStart"/>
      <w:r>
        <w:rPr>
          <w:rFonts w:hint="eastAsia"/>
        </w:rPr>
        <w:t>큐레이션이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뭔지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설명 필요</w:t>
      </w:r>
    </w:p>
    <w:p w14:paraId="19F7B4CF" w14:textId="28467596" w:rsidR="00371ECE" w:rsidRDefault="00371ECE">
      <w:pPr>
        <w:pStyle w:val="a9"/>
        <w:rPr>
          <w:rFonts w:hint="eastAsia"/>
        </w:rPr>
      </w:pPr>
      <w:r>
        <w:rPr>
          <w:rFonts w:hint="eastAsia"/>
        </w:rPr>
        <w:t xml:space="preserve">그림 </w:t>
      </w:r>
      <w:r>
        <w:t>1</w:t>
      </w:r>
      <w:r>
        <w:rPr>
          <w:rFonts w:hint="eastAsia"/>
        </w:rPr>
        <w:t>도 설명 필요</w:t>
      </w:r>
    </w:p>
  </w:comment>
  <w:comment w:id="7" w:author="문일" w:date="2022-03-21T12:51:00Z" w:initials="문">
    <w:p w14:paraId="17B2CEDB" w14:textId="6A673DCA" w:rsidR="00371ECE" w:rsidRDefault="00371ECE">
      <w:pPr>
        <w:pStyle w:val="a9"/>
      </w:pPr>
      <w:r>
        <w:rPr>
          <w:rStyle w:val="a8"/>
        </w:rPr>
        <w:annotationRef/>
      </w:r>
      <w:r>
        <w:rPr>
          <w:rFonts w:hint="eastAsia"/>
        </w:rPr>
        <w:t>맞는지?</w:t>
      </w:r>
      <w:r>
        <w:t xml:space="preserve"> </w:t>
      </w:r>
      <w:r>
        <w:rPr>
          <w:rFonts w:hint="eastAsia"/>
        </w:rPr>
        <w:t>확인필요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9F7B4CF" w15:done="0"/>
  <w15:commentEx w15:paraId="17B2CED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E2F1CD" w16cex:dateUtc="2022-03-21T03:45:00Z"/>
  <w16cex:commentExtensible w16cex:durableId="25E2F36D" w16cex:dateUtc="2022-03-21T03:5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9F7B4CF" w16cid:durableId="25E2F1CD"/>
  <w16cid:commentId w16cid:paraId="17B2CEDB" w16cid:durableId="25E2F36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DBE3D6" w14:textId="77777777" w:rsidR="00AF3E1F" w:rsidRDefault="00AF3E1F" w:rsidP="00A6402B">
      <w:pPr>
        <w:spacing w:after="0" w:line="240" w:lineRule="auto"/>
      </w:pPr>
      <w:r>
        <w:separator/>
      </w:r>
    </w:p>
  </w:endnote>
  <w:endnote w:type="continuationSeparator" w:id="0">
    <w:p w14:paraId="1D81D799" w14:textId="77777777" w:rsidR="00AF3E1F" w:rsidRDefault="00AF3E1F" w:rsidP="00A640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9277631"/>
      <w:docPartObj>
        <w:docPartGallery w:val="Page Numbers (Bottom of Page)"/>
        <w:docPartUnique/>
      </w:docPartObj>
    </w:sdtPr>
    <w:sdtEndPr/>
    <w:sdtContent>
      <w:p w14:paraId="3318866D" w14:textId="1D63BA87" w:rsidR="001167A6" w:rsidRDefault="001167A6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E1504" w:rsidRPr="000E1504">
          <w:rPr>
            <w:noProof/>
            <w:lang w:val="ko-KR"/>
          </w:rPr>
          <w:t>16</w:t>
        </w:r>
        <w:r>
          <w:fldChar w:fldCharType="end"/>
        </w:r>
      </w:p>
    </w:sdtContent>
  </w:sdt>
  <w:p w14:paraId="4EE9DF9C" w14:textId="77777777" w:rsidR="001167A6" w:rsidRDefault="001167A6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0D205B" w14:textId="77777777" w:rsidR="00AF3E1F" w:rsidRDefault="00AF3E1F" w:rsidP="00A6402B">
      <w:pPr>
        <w:spacing w:after="0" w:line="240" w:lineRule="auto"/>
      </w:pPr>
      <w:r>
        <w:separator/>
      </w:r>
    </w:p>
  </w:footnote>
  <w:footnote w:type="continuationSeparator" w:id="0">
    <w:p w14:paraId="6057DBE1" w14:textId="77777777" w:rsidR="00AF3E1F" w:rsidRDefault="00AF3E1F" w:rsidP="00A640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14250"/>
    <w:multiLevelType w:val="hybridMultilevel"/>
    <w:tmpl w:val="7206AA8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4EE46FD"/>
    <w:multiLevelType w:val="multilevel"/>
    <w:tmpl w:val="114E1EB0"/>
    <w:lvl w:ilvl="0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9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9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9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9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6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1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010" w:hanging="1800"/>
      </w:pPr>
      <w:rPr>
        <w:rFonts w:hint="default"/>
      </w:rPr>
    </w:lvl>
  </w:abstractNum>
  <w:abstractNum w:abstractNumId="2" w15:restartNumberingAfterBreak="0">
    <w:nsid w:val="06290302"/>
    <w:multiLevelType w:val="hybridMultilevel"/>
    <w:tmpl w:val="352E9926"/>
    <w:lvl w:ilvl="0" w:tplc="633C57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DE71B0F"/>
    <w:multiLevelType w:val="hybridMultilevel"/>
    <w:tmpl w:val="4522C04A"/>
    <w:lvl w:ilvl="0" w:tplc="57EC5362">
      <w:start w:val="3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EC717E6"/>
    <w:multiLevelType w:val="hybridMultilevel"/>
    <w:tmpl w:val="4B8CB702"/>
    <w:lvl w:ilvl="0" w:tplc="C7F0FD3A">
      <w:start w:val="3"/>
      <w:numFmt w:val="decimal"/>
      <w:lvlText w:val="Chapter %1.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28A58C0"/>
    <w:multiLevelType w:val="hybridMultilevel"/>
    <w:tmpl w:val="09A0BCB4"/>
    <w:lvl w:ilvl="0" w:tplc="20C8E96A">
      <w:start w:val="1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29A449C"/>
    <w:multiLevelType w:val="multilevel"/>
    <w:tmpl w:val="8250D106"/>
    <w:lvl w:ilvl="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HAnsi" w:hAnsiTheme="minorHAnsi" w:cs="Times New Roman"/>
      </w:rPr>
    </w:lvl>
    <w:lvl w:ilvl="1">
      <w:start w:val="1"/>
      <w:numFmt w:val="decimal"/>
      <w:isLgl/>
      <w:lvlText w:val="%1.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7" w15:restartNumberingAfterBreak="0">
    <w:nsid w:val="14DC0133"/>
    <w:multiLevelType w:val="hybridMultilevel"/>
    <w:tmpl w:val="32240FA6"/>
    <w:lvl w:ilvl="0" w:tplc="58A05C52">
      <w:start w:val="1"/>
      <w:numFmt w:val="decimal"/>
      <w:lvlText w:val="%1."/>
      <w:lvlJc w:val="left"/>
      <w:pPr>
        <w:ind w:left="2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8" w15:restartNumberingAfterBreak="0">
    <w:nsid w:val="16137FA6"/>
    <w:multiLevelType w:val="hybridMultilevel"/>
    <w:tmpl w:val="A9C68F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63F2146"/>
    <w:multiLevelType w:val="multilevel"/>
    <w:tmpl w:val="13CAB3EA"/>
    <w:lvl w:ilvl="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HAnsi" w:hAnsiTheme="minorHAnsi" w:cs="Times New Roman"/>
      </w:rPr>
    </w:lvl>
    <w:lvl w:ilvl="1">
      <w:start w:val="1"/>
      <w:numFmt w:val="decimal"/>
      <w:isLgl/>
      <w:lvlText w:val="%1.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10" w15:restartNumberingAfterBreak="0">
    <w:nsid w:val="183B494F"/>
    <w:multiLevelType w:val="hybridMultilevel"/>
    <w:tmpl w:val="EBBAD658"/>
    <w:lvl w:ilvl="0" w:tplc="5D2849D8">
      <w:start w:val="1"/>
      <w:numFmt w:val="decimal"/>
      <w:lvlText w:val="1.%1."/>
      <w:lvlJc w:val="left"/>
      <w:pPr>
        <w:ind w:left="1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11" w15:restartNumberingAfterBreak="0">
    <w:nsid w:val="1CB91253"/>
    <w:multiLevelType w:val="hybridMultilevel"/>
    <w:tmpl w:val="70D8B1E2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04540B9"/>
    <w:multiLevelType w:val="hybridMultilevel"/>
    <w:tmpl w:val="6BD64D1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1A03D17"/>
    <w:multiLevelType w:val="hybridMultilevel"/>
    <w:tmpl w:val="1A00F46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1A90FF4"/>
    <w:multiLevelType w:val="hybridMultilevel"/>
    <w:tmpl w:val="D1DC6918"/>
    <w:lvl w:ilvl="0" w:tplc="0C4870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3F06E42"/>
    <w:multiLevelType w:val="hybridMultilevel"/>
    <w:tmpl w:val="63067D72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252252B2"/>
    <w:multiLevelType w:val="hybridMultilevel"/>
    <w:tmpl w:val="595ED618"/>
    <w:lvl w:ilvl="0" w:tplc="12C8FD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7C315DF"/>
    <w:multiLevelType w:val="hybridMultilevel"/>
    <w:tmpl w:val="4B022130"/>
    <w:lvl w:ilvl="0" w:tplc="01E274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2B976FFA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2F3E0A70"/>
    <w:multiLevelType w:val="hybridMultilevel"/>
    <w:tmpl w:val="9E580E80"/>
    <w:lvl w:ilvl="0" w:tplc="C93A6E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F93546C"/>
    <w:multiLevelType w:val="hybridMultilevel"/>
    <w:tmpl w:val="C868D118"/>
    <w:lvl w:ilvl="0" w:tplc="E58CB8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29A6B5D"/>
    <w:multiLevelType w:val="hybridMultilevel"/>
    <w:tmpl w:val="D1DC6918"/>
    <w:lvl w:ilvl="0" w:tplc="0C4870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3975A1E"/>
    <w:multiLevelType w:val="hybridMultilevel"/>
    <w:tmpl w:val="EF74DFF6"/>
    <w:lvl w:ilvl="0" w:tplc="84FAFC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63428C3"/>
    <w:multiLevelType w:val="hybridMultilevel"/>
    <w:tmpl w:val="513A6D3C"/>
    <w:lvl w:ilvl="0" w:tplc="8F2AEAB0">
      <w:start w:val="1"/>
      <w:numFmt w:val="decimal"/>
      <w:lvlText w:val="2.%1."/>
      <w:lvlJc w:val="left"/>
      <w:pPr>
        <w:ind w:left="1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364A7578"/>
    <w:multiLevelType w:val="hybridMultilevel"/>
    <w:tmpl w:val="A61E7DCC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390C3908"/>
    <w:multiLevelType w:val="hybridMultilevel"/>
    <w:tmpl w:val="E7FE9C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3ACF4763"/>
    <w:multiLevelType w:val="multilevel"/>
    <w:tmpl w:val="D140FD1A"/>
    <w:lvl w:ilvl="0">
      <w:start w:val="1"/>
      <w:numFmt w:val="decimal"/>
      <w:suff w:val="space"/>
      <w:lvlText w:val="%1"/>
      <w:lvlJc w:val="left"/>
      <w:pPr>
        <w:ind w:left="0" w:firstLine="0"/>
      </w:pPr>
    </w:lvl>
    <w:lvl w:ilvl="1">
      <w:start w:val="1"/>
      <w:numFmt w:val="decimal"/>
      <w:suff w:val="space"/>
      <w:lvlText w:val="%2"/>
      <w:lvlJc w:val="left"/>
      <w:pPr>
        <w:ind w:left="0" w:firstLine="0"/>
      </w:pPr>
    </w:lvl>
    <w:lvl w:ilvl="2">
      <w:start w:val="1"/>
      <w:numFmt w:val="decimal"/>
      <w:suff w:val="space"/>
      <w:lvlText w:val="%3"/>
      <w:lvlJc w:val="left"/>
      <w:pPr>
        <w:ind w:left="0" w:firstLine="0"/>
      </w:pPr>
    </w:lvl>
    <w:lvl w:ilvl="3">
      <w:start w:val="1"/>
      <w:numFmt w:val="decimal"/>
      <w:suff w:val="space"/>
      <w:lvlText w:val="%4"/>
      <w:lvlJc w:val="left"/>
      <w:pPr>
        <w:ind w:left="0" w:firstLine="0"/>
      </w:pPr>
    </w:lvl>
    <w:lvl w:ilvl="4">
      <w:start w:val="1"/>
      <w:numFmt w:val="decimal"/>
      <w:suff w:val="space"/>
      <w:lvlText w:val="%5"/>
      <w:lvlJc w:val="left"/>
      <w:pPr>
        <w:ind w:left="0" w:firstLine="0"/>
      </w:pPr>
    </w:lvl>
    <w:lvl w:ilvl="5">
      <w:start w:val="1"/>
      <w:numFmt w:val="decimal"/>
      <w:suff w:val="space"/>
      <w:lvlText w:val="%6"/>
      <w:lvlJc w:val="left"/>
      <w:pPr>
        <w:ind w:left="0" w:firstLine="0"/>
      </w:pPr>
    </w:lvl>
    <w:lvl w:ilvl="6">
      <w:start w:val="1"/>
      <w:numFmt w:val="decimal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15634BD"/>
    <w:multiLevelType w:val="hybridMultilevel"/>
    <w:tmpl w:val="C89E02C6"/>
    <w:lvl w:ilvl="0" w:tplc="6254B8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6C52902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6E465F3"/>
    <w:multiLevelType w:val="hybridMultilevel"/>
    <w:tmpl w:val="B0E248D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DA047FD"/>
    <w:multiLevelType w:val="hybridMultilevel"/>
    <w:tmpl w:val="DFAC83D4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52DB6081"/>
    <w:multiLevelType w:val="hybridMultilevel"/>
    <w:tmpl w:val="111259F6"/>
    <w:lvl w:ilvl="0" w:tplc="A41C3CF8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54230910"/>
    <w:multiLevelType w:val="hybridMultilevel"/>
    <w:tmpl w:val="C052AAC2"/>
    <w:lvl w:ilvl="0" w:tplc="A41C3CF8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56314D5C"/>
    <w:multiLevelType w:val="hybridMultilevel"/>
    <w:tmpl w:val="346C660E"/>
    <w:lvl w:ilvl="0" w:tplc="0F76785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34" w15:restartNumberingAfterBreak="0">
    <w:nsid w:val="574D691E"/>
    <w:multiLevelType w:val="hybridMultilevel"/>
    <w:tmpl w:val="4522C04A"/>
    <w:lvl w:ilvl="0" w:tplc="57EC5362">
      <w:start w:val="3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59F14C9A"/>
    <w:multiLevelType w:val="hybridMultilevel"/>
    <w:tmpl w:val="A4A8596A"/>
    <w:lvl w:ilvl="0" w:tplc="EC82E0A4">
      <w:start w:val="2"/>
      <w:numFmt w:val="bullet"/>
      <w:lvlText w:val="-"/>
      <w:lvlJc w:val="left"/>
      <w:pPr>
        <w:ind w:left="7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5D7049C6"/>
    <w:multiLevelType w:val="hybridMultilevel"/>
    <w:tmpl w:val="A4606CBA"/>
    <w:lvl w:ilvl="0" w:tplc="4E14EEC6">
      <w:start w:val="2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5F2D0F5F"/>
    <w:multiLevelType w:val="hybridMultilevel"/>
    <w:tmpl w:val="A79ECC8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60253F86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6F45AC6"/>
    <w:multiLevelType w:val="hybridMultilevel"/>
    <w:tmpl w:val="9E6ADEA0"/>
    <w:lvl w:ilvl="0" w:tplc="2C0290F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71285BEE"/>
    <w:multiLevelType w:val="hybridMultilevel"/>
    <w:tmpl w:val="F3FCC79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7CF0544F"/>
    <w:multiLevelType w:val="hybridMultilevel"/>
    <w:tmpl w:val="3ED4952C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9"/>
  </w:num>
  <w:num w:numId="2">
    <w:abstractNumId w:val="6"/>
  </w:num>
  <w:num w:numId="3">
    <w:abstractNumId w:val="16"/>
  </w:num>
  <w:num w:numId="4">
    <w:abstractNumId w:val="9"/>
  </w:num>
  <w:num w:numId="5">
    <w:abstractNumId w:val="22"/>
  </w:num>
  <w:num w:numId="6">
    <w:abstractNumId w:val="25"/>
  </w:num>
  <w:num w:numId="7">
    <w:abstractNumId w:val="0"/>
  </w:num>
  <w:num w:numId="8">
    <w:abstractNumId w:val="41"/>
  </w:num>
  <w:num w:numId="9">
    <w:abstractNumId w:val="11"/>
  </w:num>
  <w:num w:numId="10">
    <w:abstractNumId w:val="8"/>
  </w:num>
  <w:num w:numId="11">
    <w:abstractNumId w:val="36"/>
  </w:num>
  <w:num w:numId="12">
    <w:abstractNumId w:val="20"/>
  </w:num>
  <w:num w:numId="13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4"/>
  </w:num>
  <w:num w:numId="15">
    <w:abstractNumId w:val="3"/>
  </w:num>
  <w:num w:numId="16">
    <w:abstractNumId w:val="38"/>
  </w:num>
  <w:num w:numId="17">
    <w:abstractNumId w:val="18"/>
  </w:num>
  <w:num w:numId="18">
    <w:abstractNumId w:val="12"/>
  </w:num>
  <w:num w:numId="19">
    <w:abstractNumId w:val="28"/>
  </w:num>
  <w:num w:numId="20">
    <w:abstractNumId w:val="15"/>
  </w:num>
  <w:num w:numId="21">
    <w:abstractNumId w:val="5"/>
  </w:num>
  <w:num w:numId="22">
    <w:abstractNumId w:val="14"/>
  </w:num>
  <w:num w:numId="23">
    <w:abstractNumId w:val="21"/>
  </w:num>
  <w:num w:numId="24">
    <w:abstractNumId w:val="17"/>
  </w:num>
  <w:num w:numId="25">
    <w:abstractNumId w:val="27"/>
  </w:num>
  <w:num w:numId="26">
    <w:abstractNumId w:val="2"/>
  </w:num>
  <w:num w:numId="27">
    <w:abstractNumId w:val="19"/>
  </w:num>
  <w:num w:numId="28">
    <w:abstractNumId w:val="7"/>
  </w:num>
  <w:num w:numId="29">
    <w:abstractNumId w:val="1"/>
  </w:num>
  <w:num w:numId="30">
    <w:abstractNumId w:val="29"/>
  </w:num>
  <w:num w:numId="31">
    <w:abstractNumId w:val="37"/>
  </w:num>
  <w:num w:numId="32">
    <w:abstractNumId w:val="35"/>
  </w:num>
  <w:num w:numId="33">
    <w:abstractNumId w:val="24"/>
  </w:num>
  <w:num w:numId="34">
    <w:abstractNumId w:val="30"/>
  </w:num>
  <w:num w:numId="35">
    <w:abstractNumId w:val="31"/>
  </w:num>
  <w:num w:numId="36">
    <w:abstractNumId w:val="33"/>
  </w:num>
  <w:num w:numId="37">
    <w:abstractNumId w:val="32"/>
  </w:num>
  <w:num w:numId="38">
    <w:abstractNumId w:val="4"/>
  </w:num>
  <w:num w:numId="39">
    <w:abstractNumId w:val="40"/>
  </w:num>
  <w:num w:numId="40">
    <w:abstractNumId w:val="10"/>
  </w:num>
  <w:num w:numId="41">
    <w:abstractNumId w:val="13"/>
  </w:num>
  <w:num w:numId="42">
    <w:abstractNumId w:val="2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문일">
    <w15:presenceInfo w15:providerId="AD" w15:userId="S::ilmoon@o365.yonsei.ac.kr::43b434a9-efb2-453f-afe7-3911fd5c58c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trackRevisions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S3tDSwMDQ1tDA0NDZT0lEKTi0uzszPAykwrAUAuaRlJywAAAA="/>
  </w:docVars>
  <w:rsids>
    <w:rsidRoot w:val="000047C4"/>
    <w:rsid w:val="00001498"/>
    <w:rsid w:val="00001DEE"/>
    <w:rsid w:val="0000349E"/>
    <w:rsid w:val="000035C7"/>
    <w:rsid w:val="000047C4"/>
    <w:rsid w:val="00006F06"/>
    <w:rsid w:val="00006F5B"/>
    <w:rsid w:val="0000790C"/>
    <w:rsid w:val="00007F5D"/>
    <w:rsid w:val="000120B5"/>
    <w:rsid w:val="0001291B"/>
    <w:rsid w:val="00012F44"/>
    <w:rsid w:val="00013503"/>
    <w:rsid w:val="00013BDB"/>
    <w:rsid w:val="00014086"/>
    <w:rsid w:val="000177CD"/>
    <w:rsid w:val="0002078E"/>
    <w:rsid w:val="00020BE4"/>
    <w:rsid w:val="00022B56"/>
    <w:rsid w:val="00023049"/>
    <w:rsid w:val="0002361B"/>
    <w:rsid w:val="00024DB1"/>
    <w:rsid w:val="00026EFF"/>
    <w:rsid w:val="0002735C"/>
    <w:rsid w:val="000273D1"/>
    <w:rsid w:val="0003044A"/>
    <w:rsid w:val="00033A78"/>
    <w:rsid w:val="00035A38"/>
    <w:rsid w:val="000364F0"/>
    <w:rsid w:val="00037F09"/>
    <w:rsid w:val="000419E9"/>
    <w:rsid w:val="000507C8"/>
    <w:rsid w:val="00052463"/>
    <w:rsid w:val="00053570"/>
    <w:rsid w:val="000555B3"/>
    <w:rsid w:val="00056315"/>
    <w:rsid w:val="0005694A"/>
    <w:rsid w:val="000578AA"/>
    <w:rsid w:val="00057DF2"/>
    <w:rsid w:val="00060142"/>
    <w:rsid w:val="00061924"/>
    <w:rsid w:val="00062565"/>
    <w:rsid w:val="0006273B"/>
    <w:rsid w:val="00064DBD"/>
    <w:rsid w:val="00064F23"/>
    <w:rsid w:val="000735EE"/>
    <w:rsid w:val="00076EB6"/>
    <w:rsid w:val="00077B6C"/>
    <w:rsid w:val="000803CD"/>
    <w:rsid w:val="000827E8"/>
    <w:rsid w:val="000834BB"/>
    <w:rsid w:val="00083BA7"/>
    <w:rsid w:val="00084657"/>
    <w:rsid w:val="00087B01"/>
    <w:rsid w:val="00090C31"/>
    <w:rsid w:val="00094F82"/>
    <w:rsid w:val="000956A1"/>
    <w:rsid w:val="00097041"/>
    <w:rsid w:val="00097E70"/>
    <w:rsid w:val="000A220A"/>
    <w:rsid w:val="000A2F6A"/>
    <w:rsid w:val="000A3037"/>
    <w:rsid w:val="000A3371"/>
    <w:rsid w:val="000A75F6"/>
    <w:rsid w:val="000B3006"/>
    <w:rsid w:val="000B5F9A"/>
    <w:rsid w:val="000B6727"/>
    <w:rsid w:val="000B734A"/>
    <w:rsid w:val="000C13C2"/>
    <w:rsid w:val="000C1A63"/>
    <w:rsid w:val="000C3F08"/>
    <w:rsid w:val="000C522B"/>
    <w:rsid w:val="000C64D0"/>
    <w:rsid w:val="000D0E84"/>
    <w:rsid w:val="000D4809"/>
    <w:rsid w:val="000D607B"/>
    <w:rsid w:val="000D6162"/>
    <w:rsid w:val="000D6D7A"/>
    <w:rsid w:val="000E03F9"/>
    <w:rsid w:val="000E0A6A"/>
    <w:rsid w:val="000E1504"/>
    <w:rsid w:val="000E1D6A"/>
    <w:rsid w:val="000E3DBD"/>
    <w:rsid w:val="000E7CB0"/>
    <w:rsid w:val="000F120E"/>
    <w:rsid w:val="000F1734"/>
    <w:rsid w:val="000F1F35"/>
    <w:rsid w:val="000F7261"/>
    <w:rsid w:val="000F7F9A"/>
    <w:rsid w:val="0010094E"/>
    <w:rsid w:val="00100C46"/>
    <w:rsid w:val="00100D1A"/>
    <w:rsid w:val="00106C8A"/>
    <w:rsid w:val="001107EC"/>
    <w:rsid w:val="001127B1"/>
    <w:rsid w:val="0011444E"/>
    <w:rsid w:val="00115EF3"/>
    <w:rsid w:val="001164F0"/>
    <w:rsid w:val="001167A6"/>
    <w:rsid w:val="00125E0E"/>
    <w:rsid w:val="001262AB"/>
    <w:rsid w:val="001274AC"/>
    <w:rsid w:val="001274FA"/>
    <w:rsid w:val="00127F67"/>
    <w:rsid w:val="00130C92"/>
    <w:rsid w:val="0013107E"/>
    <w:rsid w:val="0013202F"/>
    <w:rsid w:val="0013282E"/>
    <w:rsid w:val="00135951"/>
    <w:rsid w:val="00136C32"/>
    <w:rsid w:val="0014043F"/>
    <w:rsid w:val="001405DF"/>
    <w:rsid w:val="00140EEA"/>
    <w:rsid w:val="001418E0"/>
    <w:rsid w:val="00141910"/>
    <w:rsid w:val="001423E8"/>
    <w:rsid w:val="0014597B"/>
    <w:rsid w:val="00145F12"/>
    <w:rsid w:val="00146280"/>
    <w:rsid w:val="0014720B"/>
    <w:rsid w:val="00150080"/>
    <w:rsid w:val="0015010F"/>
    <w:rsid w:val="00153688"/>
    <w:rsid w:val="00153831"/>
    <w:rsid w:val="00154F0E"/>
    <w:rsid w:val="00156D0D"/>
    <w:rsid w:val="00156F84"/>
    <w:rsid w:val="0016155E"/>
    <w:rsid w:val="001625F1"/>
    <w:rsid w:val="001629D2"/>
    <w:rsid w:val="00162C3B"/>
    <w:rsid w:val="00163FD6"/>
    <w:rsid w:val="001647B8"/>
    <w:rsid w:val="00164878"/>
    <w:rsid w:val="001670F4"/>
    <w:rsid w:val="0017257C"/>
    <w:rsid w:val="00172C8C"/>
    <w:rsid w:val="001756B6"/>
    <w:rsid w:val="00175E74"/>
    <w:rsid w:val="00181376"/>
    <w:rsid w:val="001815AD"/>
    <w:rsid w:val="00181ACD"/>
    <w:rsid w:val="00181DD2"/>
    <w:rsid w:val="001828C7"/>
    <w:rsid w:val="00183B3A"/>
    <w:rsid w:val="0018674B"/>
    <w:rsid w:val="00191BC5"/>
    <w:rsid w:val="00191D9B"/>
    <w:rsid w:val="00192404"/>
    <w:rsid w:val="0019663B"/>
    <w:rsid w:val="001968B4"/>
    <w:rsid w:val="00197551"/>
    <w:rsid w:val="001A3E88"/>
    <w:rsid w:val="001A61FB"/>
    <w:rsid w:val="001A6F35"/>
    <w:rsid w:val="001B5D80"/>
    <w:rsid w:val="001B5DDF"/>
    <w:rsid w:val="001B608E"/>
    <w:rsid w:val="001B6FBE"/>
    <w:rsid w:val="001C3A3F"/>
    <w:rsid w:val="001C5D95"/>
    <w:rsid w:val="001C66F0"/>
    <w:rsid w:val="001C6BAA"/>
    <w:rsid w:val="001D1EF2"/>
    <w:rsid w:val="001D2E86"/>
    <w:rsid w:val="001D3262"/>
    <w:rsid w:val="001D3D08"/>
    <w:rsid w:val="001D40C3"/>
    <w:rsid w:val="001E0E95"/>
    <w:rsid w:val="001E3186"/>
    <w:rsid w:val="001E60B3"/>
    <w:rsid w:val="001E652A"/>
    <w:rsid w:val="001E6EEE"/>
    <w:rsid w:val="001F15EB"/>
    <w:rsid w:val="001F2A89"/>
    <w:rsid w:val="001F307D"/>
    <w:rsid w:val="001F4702"/>
    <w:rsid w:val="002007D9"/>
    <w:rsid w:val="002036F6"/>
    <w:rsid w:val="00204A38"/>
    <w:rsid w:val="00204C66"/>
    <w:rsid w:val="00207BBE"/>
    <w:rsid w:val="00207DD8"/>
    <w:rsid w:val="00210011"/>
    <w:rsid w:val="002103E1"/>
    <w:rsid w:val="00210A68"/>
    <w:rsid w:val="00214CB4"/>
    <w:rsid w:val="00217954"/>
    <w:rsid w:val="00220C4C"/>
    <w:rsid w:val="00222412"/>
    <w:rsid w:val="00224B02"/>
    <w:rsid w:val="002301D1"/>
    <w:rsid w:val="002307C8"/>
    <w:rsid w:val="00230D2C"/>
    <w:rsid w:val="002408C4"/>
    <w:rsid w:val="0024248E"/>
    <w:rsid w:val="00243169"/>
    <w:rsid w:val="002472D1"/>
    <w:rsid w:val="002512D2"/>
    <w:rsid w:val="002513C5"/>
    <w:rsid w:val="00253624"/>
    <w:rsid w:val="002538A9"/>
    <w:rsid w:val="00255B27"/>
    <w:rsid w:val="00255D8C"/>
    <w:rsid w:val="00255F9B"/>
    <w:rsid w:val="002563F9"/>
    <w:rsid w:val="00262998"/>
    <w:rsid w:val="002651AA"/>
    <w:rsid w:val="002676E5"/>
    <w:rsid w:val="002710A8"/>
    <w:rsid w:val="00273119"/>
    <w:rsid w:val="002731B6"/>
    <w:rsid w:val="002732D1"/>
    <w:rsid w:val="00273949"/>
    <w:rsid w:val="00273A10"/>
    <w:rsid w:val="00277209"/>
    <w:rsid w:val="002826D0"/>
    <w:rsid w:val="00282F18"/>
    <w:rsid w:val="002849B8"/>
    <w:rsid w:val="00284CBB"/>
    <w:rsid w:val="00285B9A"/>
    <w:rsid w:val="00287B26"/>
    <w:rsid w:val="00290335"/>
    <w:rsid w:val="002908D1"/>
    <w:rsid w:val="00292669"/>
    <w:rsid w:val="00293191"/>
    <w:rsid w:val="00295225"/>
    <w:rsid w:val="0029658D"/>
    <w:rsid w:val="00297D2E"/>
    <w:rsid w:val="00297DF2"/>
    <w:rsid w:val="002A2283"/>
    <w:rsid w:val="002A491B"/>
    <w:rsid w:val="002A64D8"/>
    <w:rsid w:val="002A67EB"/>
    <w:rsid w:val="002A73D2"/>
    <w:rsid w:val="002B014C"/>
    <w:rsid w:val="002B0AEF"/>
    <w:rsid w:val="002B13D3"/>
    <w:rsid w:val="002B15B9"/>
    <w:rsid w:val="002B198D"/>
    <w:rsid w:val="002B5A53"/>
    <w:rsid w:val="002B64E5"/>
    <w:rsid w:val="002C15DE"/>
    <w:rsid w:val="002C3F4D"/>
    <w:rsid w:val="002C57CB"/>
    <w:rsid w:val="002D07A3"/>
    <w:rsid w:val="002D0EA2"/>
    <w:rsid w:val="002D2EB1"/>
    <w:rsid w:val="002D3D3A"/>
    <w:rsid w:val="002E239E"/>
    <w:rsid w:val="002E51E9"/>
    <w:rsid w:val="002F1289"/>
    <w:rsid w:val="002F13BE"/>
    <w:rsid w:val="002F5969"/>
    <w:rsid w:val="002F62AB"/>
    <w:rsid w:val="002F7916"/>
    <w:rsid w:val="003016C7"/>
    <w:rsid w:val="00301BA6"/>
    <w:rsid w:val="0030291D"/>
    <w:rsid w:val="00302E61"/>
    <w:rsid w:val="003051FF"/>
    <w:rsid w:val="00305A17"/>
    <w:rsid w:val="003068E8"/>
    <w:rsid w:val="0031071E"/>
    <w:rsid w:val="00311E2C"/>
    <w:rsid w:val="00312F83"/>
    <w:rsid w:val="003133F2"/>
    <w:rsid w:val="00313CA2"/>
    <w:rsid w:val="00314D06"/>
    <w:rsid w:val="00315240"/>
    <w:rsid w:val="00315B34"/>
    <w:rsid w:val="00316ED8"/>
    <w:rsid w:val="0031796B"/>
    <w:rsid w:val="00327B01"/>
    <w:rsid w:val="003342AD"/>
    <w:rsid w:val="00334B2B"/>
    <w:rsid w:val="003352BD"/>
    <w:rsid w:val="0033565E"/>
    <w:rsid w:val="0033578C"/>
    <w:rsid w:val="003359FA"/>
    <w:rsid w:val="00336FB4"/>
    <w:rsid w:val="00337727"/>
    <w:rsid w:val="00340B59"/>
    <w:rsid w:val="00341A2E"/>
    <w:rsid w:val="00345DEA"/>
    <w:rsid w:val="00345FBC"/>
    <w:rsid w:val="003461A7"/>
    <w:rsid w:val="00347314"/>
    <w:rsid w:val="00352799"/>
    <w:rsid w:val="003531D2"/>
    <w:rsid w:val="003532BE"/>
    <w:rsid w:val="003548B4"/>
    <w:rsid w:val="0035588F"/>
    <w:rsid w:val="00356EF4"/>
    <w:rsid w:val="00361AEA"/>
    <w:rsid w:val="00361EF1"/>
    <w:rsid w:val="0036223B"/>
    <w:rsid w:val="003635FB"/>
    <w:rsid w:val="00365D82"/>
    <w:rsid w:val="00366F01"/>
    <w:rsid w:val="0036785C"/>
    <w:rsid w:val="00367C12"/>
    <w:rsid w:val="00370213"/>
    <w:rsid w:val="00370BAD"/>
    <w:rsid w:val="00371ECE"/>
    <w:rsid w:val="00374150"/>
    <w:rsid w:val="00377B85"/>
    <w:rsid w:val="00377C2D"/>
    <w:rsid w:val="0038013B"/>
    <w:rsid w:val="0038141D"/>
    <w:rsid w:val="0038234D"/>
    <w:rsid w:val="00382B5B"/>
    <w:rsid w:val="00384AA2"/>
    <w:rsid w:val="00385716"/>
    <w:rsid w:val="0038651B"/>
    <w:rsid w:val="00387244"/>
    <w:rsid w:val="003872AD"/>
    <w:rsid w:val="0039150D"/>
    <w:rsid w:val="00392174"/>
    <w:rsid w:val="00394842"/>
    <w:rsid w:val="00396683"/>
    <w:rsid w:val="00396F0B"/>
    <w:rsid w:val="003A0FB0"/>
    <w:rsid w:val="003A12B9"/>
    <w:rsid w:val="003A2D1E"/>
    <w:rsid w:val="003A4FD1"/>
    <w:rsid w:val="003A53A2"/>
    <w:rsid w:val="003A5566"/>
    <w:rsid w:val="003A6008"/>
    <w:rsid w:val="003A6568"/>
    <w:rsid w:val="003A770F"/>
    <w:rsid w:val="003B3102"/>
    <w:rsid w:val="003B3629"/>
    <w:rsid w:val="003B5213"/>
    <w:rsid w:val="003B522E"/>
    <w:rsid w:val="003B74C4"/>
    <w:rsid w:val="003C0CC6"/>
    <w:rsid w:val="003C12D3"/>
    <w:rsid w:val="003C581D"/>
    <w:rsid w:val="003C6209"/>
    <w:rsid w:val="003C647C"/>
    <w:rsid w:val="003C744D"/>
    <w:rsid w:val="003C7BE9"/>
    <w:rsid w:val="003C7CA3"/>
    <w:rsid w:val="003D2D5F"/>
    <w:rsid w:val="003D4D47"/>
    <w:rsid w:val="003D559E"/>
    <w:rsid w:val="003D56A6"/>
    <w:rsid w:val="003D7EEE"/>
    <w:rsid w:val="003E0540"/>
    <w:rsid w:val="003E200F"/>
    <w:rsid w:val="003F13BE"/>
    <w:rsid w:val="003F25F5"/>
    <w:rsid w:val="003F4319"/>
    <w:rsid w:val="003F4DA6"/>
    <w:rsid w:val="003F7A44"/>
    <w:rsid w:val="00402A16"/>
    <w:rsid w:val="00402F65"/>
    <w:rsid w:val="0040333E"/>
    <w:rsid w:val="0040715D"/>
    <w:rsid w:val="00407668"/>
    <w:rsid w:val="00411235"/>
    <w:rsid w:val="0041378D"/>
    <w:rsid w:val="004137A0"/>
    <w:rsid w:val="00413B7A"/>
    <w:rsid w:val="0041469A"/>
    <w:rsid w:val="004171F0"/>
    <w:rsid w:val="0041726C"/>
    <w:rsid w:val="004175E4"/>
    <w:rsid w:val="00422685"/>
    <w:rsid w:val="0042394E"/>
    <w:rsid w:val="00425F0D"/>
    <w:rsid w:val="0042662F"/>
    <w:rsid w:val="00426CC6"/>
    <w:rsid w:val="00437CBC"/>
    <w:rsid w:val="004410FC"/>
    <w:rsid w:val="004412D4"/>
    <w:rsid w:val="00441B46"/>
    <w:rsid w:val="00442671"/>
    <w:rsid w:val="00442D47"/>
    <w:rsid w:val="004446CA"/>
    <w:rsid w:val="0044583A"/>
    <w:rsid w:val="004464F2"/>
    <w:rsid w:val="00451815"/>
    <w:rsid w:val="00451ADC"/>
    <w:rsid w:val="004556B2"/>
    <w:rsid w:val="00456254"/>
    <w:rsid w:val="004563F8"/>
    <w:rsid w:val="004573A4"/>
    <w:rsid w:val="0046051B"/>
    <w:rsid w:val="004614FE"/>
    <w:rsid w:val="00461E00"/>
    <w:rsid w:val="00463608"/>
    <w:rsid w:val="004640F5"/>
    <w:rsid w:val="00464DC4"/>
    <w:rsid w:val="00465EC3"/>
    <w:rsid w:val="00466821"/>
    <w:rsid w:val="00467836"/>
    <w:rsid w:val="00470121"/>
    <w:rsid w:val="00470633"/>
    <w:rsid w:val="00470CF9"/>
    <w:rsid w:val="0047136B"/>
    <w:rsid w:val="0047187E"/>
    <w:rsid w:val="0047204C"/>
    <w:rsid w:val="00474A8D"/>
    <w:rsid w:val="00474DA5"/>
    <w:rsid w:val="00477B8F"/>
    <w:rsid w:val="00481F32"/>
    <w:rsid w:val="00483A75"/>
    <w:rsid w:val="00487291"/>
    <w:rsid w:val="00487299"/>
    <w:rsid w:val="0048747F"/>
    <w:rsid w:val="00487585"/>
    <w:rsid w:val="004928EB"/>
    <w:rsid w:val="004940C0"/>
    <w:rsid w:val="00494A2C"/>
    <w:rsid w:val="004970CC"/>
    <w:rsid w:val="004A0299"/>
    <w:rsid w:val="004A1B6A"/>
    <w:rsid w:val="004A304D"/>
    <w:rsid w:val="004A3607"/>
    <w:rsid w:val="004A4438"/>
    <w:rsid w:val="004A4A18"/>
    <w:rsid w:val="004A7AF8"/>
    <w:rsid w:val="004B165E"/>
    <w:rsid w:val="004B274B"/>
    <w:rsid w:val="004B32CF"/>
    <w:rsid w:val="004B4181"/>
    <w:rsid w:val="004B4373"/>
    <w:rsid w:val="004B48A1"/>
    <w:rsid w:val="004B7F3B"/>
    <w:rsid w:val="004C277C"/>
    <w:rsid w:val="004C31C4"/>
    <w:rsid w:val="004C3CCC"/>
    <w:rsid w:val="004C3F59"/>
    <w:rsid w:val="004C4E92"/>
    <w:rsid w:val="004D1D02"/>
    <w:rsid w:val="004D47B9"/>
    <w:rsid w:val="004D5E48"/>
    <w:rsid w:val="004D67EE"/>
    <w:rsid w:val="004D7BB6"/>
    <w:rsid w:val="004D7E14"/>
    <w:rsid w:val="004E1F05"/>
    <w:rsid w:val="004E2A2A"/>
    <w:rsid w:val="004E3EC6"/>
    <w:rsid w:val="004E4B2A"/>
    <w:rsid w:val="004E6AD2"/>
    <w:rsid w:val="004E6DB3"/>
    <w:rsid w:val="004F0EFF"/>
    <w:rsid w:val="004F11D7"/>
    <w:rsid w:val="004F2A78"/>
    <w:rsid w:val="004F3E55"/>
    <w:rsid w:val="004F4E9A"/>
    <w:rsid w:val="004F5865"/>
    <w:rsid w:val="004F73CE"/>
    <w:rsid w:val="004F7B7C"/>
    <w:rsid w:val="005017AB"/>
    <w:rsid w:val="00504D0A"/>
    <w:rsid w:val="005074E5"/>
    <w:rsid w:val="0051208E"/>
    <w:rsid w:val="0051260C"/>
    <w:rsid w:val="00514E76"/>
    <w:rsid w:val="005160B4"/>
    <w:rsid w:val="00516E14"/>
    <w:rsid w:val="00516FE3"/>
    <w:rsid w:val="005203C5"/>
    <w:rsid w:val="0052624B"/>
    <w:rsid w:val="00526C5E"/>
    <w:rsid w:val="00526E77"/>
    <w:rsid w:val="00530A86"/>
    <w:rsid w:val="005317F5"/>
    <w:rsid w:val="00532ED6"/>
    <w:rsid w:val="00534689"/>
    <w:rsid w:val="00536412"/>
    <w:rsid w:val="0054087C"/>
    <w:rsid w:val="00541151"/>
    <w:rsid w:val="0054177C"/>
    <w:rsid w:val="00543B1D"/>
    <w:rsid w:val="00550366"/>
    <w:rsid w:val="0055112F"/>
    <w:rsid w:val="00552A56"/>
    <w:rsid w:val="00555746"/>
    <w:rsid w:val="00555D45"/>
    <w:rsid w:val="00556677"/>
    <w:rsid w:val="00557885"/>
    <w:rsid w:val="00557BB3"/>
    <w:rsid w:val="00557BDC"/>
    <w:rsid w:val="00560D03"/>
    <w:rsid w:val="00560DD4"/>
    <w:rsid w:val="00561178"/>
    <w:rsid w:val="005620AA"/>
    <w:rsid w:val="00562608"/>
    <w:rsid w:val="00562EF1"/>
    <w:rsid w:val="00566153"/>
    <w:rsid w:val="005669B4"/>
    <w:rsid w:val="00567627"/>
    <w:rsid w:val="005704F0"/>
    <w:rsid w:val="00571E40"/>
    <w:rsid w:val="00573077"/>
    <w:rsid w:val="00575B4E"/>
    <w:rsid w:val="00575C50"/>
    <w:rsid w:val="00583D79"/>
    <w:rsid w:val="005872D3"/>
    <w:rsid w:val="005909CD"/>
    <w:rsid w:val="00592819"/>
    <w:rsid w:val="00592AEC"/>
    <w:rsid w:val="00595072"/>
    <w:rsid w:val="0059669D"/>
    <w:rsid w:val="005A1CDB"/>
    <w:rsid w:val="005A2A52"/>
    <w:rsid w:val="005A54F2"/>
    <w:rsid w:val="005A62A7"/>
    <w:rsid w:val="005A6F23"/>
    <w:rsid w:val="005B195C"/>
    <w:rsid w:val="005B19F1"/>
    <w:rsid w:val="005B2EE6"/>
    <w:rsid w:val="005B639D"/>
    <w:rsid w:val="005B6610"/>
    <w:rsid w:val="005B6C96"/>
    <w:rsid w:val="005B707C"/>
    <w:rsid w:val="005C0E6E"/>
    <w:rsid w:val="005C1035"/>
    <w:rsid w:val="005C144A"/>
    <w:rsid w:val="005C282C"/>
    <w:rsid w:val="005C2A11"/>
    <w:rsid w:val="005C2AC7"/>
    <w:rsid w:val="005C3918"/>
    <w:rsid w:val="005C529F"/>
    <w:rsid w:val="005C5F66"/>
    <w:rsid w:val="005C7BA7"/>
    <w:rsid w:val="005D4A2C"/>
    <w:rsid w:val="005D5938"/>
    <w:rsid w:val="005D5C0F"/>
    <w:rsid w:val="005D74ED"/>
    <w:rsid w:val="005D7FAB"/>
    <w:rsid w:val="005E068F"/>
    <w:rsid w:val="005E14FB"/>
    <w:rsid w:val="005E37A6"/>
    <w:rsid w:val="005E399E"/>
    <w:rsid w:val="005E5266"/>
    <w:rsid w:val="005E58A4"/>
    <w:rsid w:val="005E6472"/>
    <w:rsid w:val="005F18A3"/>
    <w:rsid w:val="005F315C"/>
    <w:rsid w:val="005F4868"/>
    <w:rsid w:val="005F6835"/>
    <w:rsid w:val="00600104"/>
    <w:rsid w:val="00600902"/>
    <w:rsid w:val="00600F08"/>
    <w:rsid w:val="0060180F"/>
    <w:rsid w:val="00602380"/>
    <w:rsid w:val="00602B78"/>
    <w:rsid w:val="0060439D"/>
    <w:rsid w:val="00604F96"/>
    <w:rsid w:val="006055D3"/>
    <w:rsid w:val="00605836"/>
    <w:rsid w:val="0061164E"/>
    <w:rsid w:val="00620DB3"/>
    <w:rsid w:val="00623DA1"/>
    <w:rsid w:val="00625440"/>
    <w:rsid w:val="00626708"/>
    <w:rsid w:val="006306E2"/>
    <w:rsid w:val="00630749"/>
    <w:rsid w:val="00631215"/>
    <w:rsid w:val="006313FD"/>
    <w:rsid w:val="00631E60"/>
    <w:rsid w:val="00635EBD"/>
    <w:rsid w:val="00635F8D"/>
    <w:rsid w:val="00636CE3"/>
    <w:rsid w:val="00636D35"/>
    <w:rsid w:val="00641A20"/>
    <w:rsid w:val="0064395A"/>
    <w:rsid w:val="00643CD2"/>
    <w:rsid w:val="0064407D"/>
    <w:rsid w:val="0064652F"/>
    <w:rsid w:val="00646A6C"/>
    <w:rsid w:val="00650509"/>
    <w:rsid w:val="00650948"/>
    <w:rsid w:val="006539D7"/>
    <w:rsid w:val="00653B4A"/>
    <w:rsid w:val="00660315"/>
    <w:rsid w:val="00660D90"/>
    <w:rsid w:val="006611EE"/>
    <w:rsid w:val="00662541"/>
    <w:rsid w:val="00662C44"/>
    <w:rsid w:val="00662C7A"/>
    <w:rsid w:val="0066763B"/>
    <w:rsid w:val="00670458"/>
    <w:rsid w:val="006715E3"/>
    <w:rsid w:val="00672C02"/>
    <w:rsid w:val="0067763D"/>
    <w:rsid w:val="00680792"/>
    <w:rsid w:val="00680C73"/>
    <w:rsid w:val="00682CDD"/>
    <w:rsid w:val="00683777"/>
    <w:rsid w:val="00684A58"/>
    <w:rsid w:val="00684D5E"/>
    <w:rsid w:val="00686F1F"/>
    <w:rsid w:val="00692060"/>
    <w:rsid w:val="00693A40"/>
    <w:rsid w:val="0069682A"/>
    <w:rsid w:val="00697DD9"/>
    <w:rsid w:val="006A0CB4"/>
    <w:rsid w:val="006A18B2"/>
    <w:rsid w:val="006A358C"/>
    <w:rsid w:val="006A4C60"/>
    <w:rsid w:val="006A7F63"/>
    <w:rsid w:val="006B0C57"/>
    <w:rsid w:val="006B77C5"/>
    <w:rsid w:val="006C00E3"/>
    <w:rsid w:val="006C0337"/>
    <w:rsid w:val="006C2975"/>
    <w:rsid w:val="006C7607"/>
    <w:rsid w:val="006D0914"/>
    <w:rsid w:val="006D0BD7"/>
    <w:rsid w:val="006D1BF6"/>
    <w:rsid w:val="006D3EA7"/>
    <w:rsid w:val="006D4284"/>
    <w:rsid w:val="006D47E3"/>
    <w:rsid w:val="006D5478"/>
    <w:rsid w:val="006E16BB"/>
    <w:rsid w:val="006E18F0"/>
    <w:rsid w:val="006E4CEA"/>
    <w:rsid w:val="006E6BFC"/>
    <w:rsid w:val="006F0DCD"/>
    <w:rsid w:val="006F197F"/>
    <w:rsid w:val="006F1C39"/>
    <w:rsid w:val="006F2716"/>
    <w:rsid w:val="006F37A9"/>
    <w:rsid w:val="006F3816"/>
    <w:rsid w:val="006F4137"/>
    <w:rsid w:val="006F4AEA"/>
    <w:rsid w:val="006F78EC"/>
    <w:rsid w:val="007011D6"/>
    <w:rsid w:val="00701E97"/>
    <w:rsid w:val="00701F4E"/>
    <w:rsid w:val="007033DA"/>
    <w:rsid w:val="00703B11"/>
    <w:rsid w:val="007046D0"/>
    <w:rsid w:val="00704851"/>
    <w:rsid w:val="0070518D"/>
    <w:rsid w:val="00705991"/>
    <w:rsid w:val="00706411"/>
    <w:rsid w:val="00706EE0"/>
    <w:rsid w:val="007073AE"/>
    <w:rsid w:val="00711006"/>
    <w:rsid w:val="00711705"/>
    <w:rsid w:val="007117AA"/>
    <w:rsid w:val="0071324D"/>
    <w:rsid w:val="0071524B"/>
    <w:rsid w:val="007154C9"/>
    <w:rsid w:val="007171A2"/>
    <w:rsid w:val="00725D2A"/>
    <w:rsid w:val="007324DA"/>
    <w:rsid w:val="0073294E"/>
    <w:rsid w:val="00732F10"/>
    <w:rsid w:val="00733066"/>
    <w:rsid w:val="00734BC9"/>
    <w:rsid w:val="0073548F"/>
    <w:rsid w:val="00736313"/>
    <w:rsid w:val="007373EC"/>
    <w:rsid w:val="00737B55"/>
    <w:rsid w:val="00742F23"/>
    <w:rsid w:val="007440BB"/>
    <w:rsid w:val="00744221"/>
    <w:rsid w:val="00744637"/>
    <w:rsid w:val="0074574B"/>
    <w:rsid w:val="00746BD2"/>
    <w:rsid w:val="0075062D"/>
    <w:rsid w:val="00751E3C"/>
    <w:rsid w:val="00753A0D"/>
    <w:rsid w:val="0075468F"/>
    <w:rsid w:val="00756F03"/>
    <w:rsid w:val="00757B1E"/>
    <w:rsid w:val="00760881"/>
    <w:rsid w:val="007654F5"/>
    <w:rsid w:val="007709DB"/>
    <w:rsid w:val="00773FD1"/>
    <w:rsid w:val="00775BB0"/>
    <w:rsid w:val="00776CFB"/>
    <w:rsid w:val="00777E5C"/>
    <w:rsid w:val="00784ADB"/>
    <w:rsid w:val="0078758D"/>
    <w:rsid w:val="00787619"/>
    <w:rsid w:val="0079063B"/>
    <w:rsid w:val="00790FD5"/>
    <w:rsid w:val="007A12B8"/>
    <w:rsid w:val="007A3674"/>
    <w:rsid w:val="007A4379"/>
    <w:rsid w:val="007A54DD"/>
    <w:rsid w:val="007B0A5C"/>
    <w:rsid w:val="007B1487"/>
    <w:rsid w:val="007B232F"/>
    <w:rsid w:val="007C0A07"/>
    <w:rsid w:val="007C1B79"/>
    <w:rsid w:val="007C3EF0"/>
    <w:rsid w:val="007C4137"/>
    <w:rsid w:val="007C7621"/>
    <w:rsid w:val="007C7837"/>
    <w:rsid w:val="007D0013"/>
    <w:rsid w:val="007D09E6"/>
    <w:rsid w:val="007D1395"/>
    <w:rsid w:val="007D13FE"/>
    <w:rsid w:val="007D2588"/>
    <w:rsid w:val="007D25A1"/>
    <w:rsid w:val="007D2B6B"/>
    <w:rsid w:val="007D37F0"/>
    <w:rsid w:val="007D5A47"/>
    <w:rsid w:val="007D5E94"/>
    <w:rsid w:val="007D66C5"/>
    <w:rsid w:val="007D73A2"/>
    <w:rsid w:val="007E0DB5"/>
    <w:rsid w:val="007E1732"/>
    <w:rsid w:val="007E1B18"/>
    <w:rsid w:val="007E2764"/>
    <w:rsid w:val="007E29EE"/>
    <w:rsid w:val="007E34F7"/>
    <w:rsid w:val="007E35A2"/>
    <w:rsid w:val="007E5378"/>
    <w:rsid w:val="007E72FD"/>
    <w:rsid w:val="007E7975"/>
    <w:rsid w:val="007F1EFD"/>
    <w:rsid w:val="007F37A9"/>
    <w:rsid w:val="007F401A"/>
    <w:rsid w:val="007F53F3"/>
    <w:rsid w:val="007F59CB"/>
    <w:rsid w:val="007F5AEE"/>
    <w:rsid w:val="007F7780"/>
    <w:rsid w:val="00814104"/>
    <w:rsid w:val="008143A7"/>
    <w:rsid w:val="00816D8E"/>
    <w:rsid w:val="00824F3F"/>
    <w:rsid w:val="00825B22"/>
    <w:rsid w:val="00827C86"/>
    <w:rsid w:val="00832478"/>
    <w:rsid w:val="00833F03"/>
    <w:rsid w:val="00834229"/>
    <w:rsid w:val="00836629"/>
    <w:rsid w:val="00836BD4"/>
    <w:rsid w:val="00836CAA"/>
    <w:rsid w:val="00840DB8"/>
    <w:rsid w:val="00840F26"/>
    <w:rsid w:val="00846119"/>
    <w:rsid w:val="00846409"/>
    <w:rsid w:val="00847D43"/>
    <w:rsid w:val="008515FA"/>
    <w:rsid w:val="00851DAF"/>
    <w:rsid w:val="0085559C"/>
    <w:rsid w:val="00856239"/>
    <w:rsid w:val="0086380D"/>
    <w:rsid w:val="00863E08"/>
    <w:rsid w:val="00865BEE"/>
    <w:rsid w:val="008677E1"/>
    <w:rsid w:val="00870860"/>
    <w:rsid w:val="008738AF"/>
    <w:rsid w:val="00875437"/>
    <w:rsid w:val="00877234"/>
    <w:rsid w:val="00877439"/>
    <w:rsid w:val="00881AFF"/>
    <w:rsid w:val="00883CBF"/>
    <w:rsid w:val="00885BD8"/>
    <w:rsid w:val="00886C2C"/>
    <w:rsid w:val="008873E7"/>
    <w:rsid w:val="00887579"/>
    <w:rsid w:val="008878EE"/>
    <w:rsid w:val="00887D28"/>
    <w:rsid w:val="00890FB8"/>
    <w:rsid w:val="00892ACD"/>
    <w:rsid w:val="0089408A"/>
    <w:rsid w:val="008953D1"/>
    <w:rsid w:val="008957CB"/>
    <w:rsid w:val="00895D66"/>
    <w:rsid w:val="00896BA5"/>
    <w:rsid w:val="008970B9"/>
    <w:rsid w:val="008970DD"/>
    <w:rsid w:val="00897A17"/>
    <w:rsid w:val="00897D44"/>
    <w:rsid w:val="008A0B5F"/>
    <w:rsid w:val="008A11B1"/>
    <w:rsid w:val="008A42A7"/>
    <w:rsid w:val="008A55AC"/>
    <w:rsid w:val="008A59AB"/>
    <w:rsid w:val="008A5BCF"/>
    <w:rsid w:val="008A6D47"/>
    <w:rsid w:val="008B0A81"/>
    <w:rsid w:val="008B1F36"/>
    <w:rsid w:val="008B2268"/>
    <w:rsid w:val="008B24E3"/>
    <w:rsid w:val="008B403E"/>
    <w:rsid w:val="008C041C"/>
    <w:rsid w:val="008C1A6B"/>
    <w:rsid w:val="008C1F77"/>
    <w:rsid w:val="008C2EE7"/>
    <w:rsid w:val="008C4D98"/>
    <w:rsid w:val="008C65C9"/>
    <w:rsid w:val="008D00A2"/>
    <w:rsid w:val="008D06BD"/>
    <w:rsid w:val="008D0E16"/>
    <w:rsid w:val="008D2C18"/>
    <w:rsid w:val="008D6995"/>
    <w:rsid w:val="008E23F9"/>
    <w:rsid w:val="008E26E3"/>
    <w:rsid w:val="008E4102"/>
    <w:rsid w:val="008E4E0F"/>
    <w:rsid w:val="008E5A8F"/>
    <w:rsid w:val="008F07A5"/>
    <w:rsid w:val="008F3571"/>
    <w:rsid w:val="008F433F"/>
    <w:rsid w:val="008F74EB"/>
    <w:rsid w:val="00900098"/>
    <w:rsid w:val="009002A5"/>
    <w:rsid w:val="00902879"/>
    <w:rsid w:val="00902B32"/>
    <w:rsid w:val="00903015"/>
    <w:rsid w:val="00905D11"/>
    <w:rsid w:val="0090615C"/>
    <w:rsid w:val="00906CBE"/>
    <w:rsid w:val="0091055F"/>
    <w:rsid w:val="00912874"/>
    <w:rsid w:val="00913E80"/>
    <w:rsid w:val="0091462F"/>
    <w:rsid w:val="009147D7"/>
    <w:rsid w:val="00915710"/>
    <w:rsid w:val="00916C46"/>
    <w:rsid w:val="00917864"/>
    <w:rsid w:val="00925837"/>
    <w:rsid w:val="009258F7"/>
    <w:rsid w:val="00925B67"/>
    <w:rsid w:val="0092620E"/>
    <w:rsid w:val="00926DC0"/>
    <w:rsid w:val="0093397A"/>
    <w:rsid w:val="009357FF"/>
    <w:rsid w:val="00937D9F"/>
    <w:rsid w:val="0094054B"/>
    <w:rsid w:val="009417A7"/>
    <w:rsid w:val="00941D7E"/>
    <w:rsid w:val="009427E8"/>
    <w:rsid w:val="00947408"/>
    <w:rsid w:val="0094790E"/>
    <w:rsid w:val="00955B7B"/>
    <w:rsid w:val="00956FCE"/>
    <w:rsid w:val="00965538"/>
    <w:rsid w:val="00966A3D"/>
    <w:rsid w:val="009728DF"/>
    <w:rsid w:val="00973B21"/>
    <w:rsid w:val="00974E0C"/>
    <w:rsid w:val="0098716A"/>
    <w:rsid w:val="009871DB"/>
    <w:rsid w:val="0098790E"/>
    <w:rsid w:val="00991486"/>
    <w:rsid w:val="00994D26"/>
    <w:rsid w:val="009A12B8"/>
    <w:rsid w:val="009A1B4C"/>
    <w:rsid w:val="009A2073"/>
    <w:rsid w:val="009A2AB7"/>
    <w:rsid w:val="009A3909"/>
    <w:rsid w:val="009A3E7F"/>
    <w:rsid w:val="009A5D51"/>
    <w:rsid w:val="009A60B4"/>
    <w:rsid w:val="009A74BF"/>
    <w:rsid w:val="009B0709"/>
    <w:rsid w:val="009B2650"/>
    <w:rsid w:val="009B2654"/>
    <w:rsid w:val="009B4551"/>
    <w:rsid w:val="009B4D8A"/>
    <w:rsid w:val="009B5061"/>
    <w:rsid w:val="009B6FFB"/>
    <w:rsid w:val="009C0C46"/>
    <w:rsid w:val="009C1C31"/>
    <w:rsid w:val="009C308B"/>
    <w:rsid w:val="009C5B84"/>
    <w:rsid w:val="009C5C49"/>
    <w:rsid w:val="009C60EE"/>
    <w:rsid w:val="009C6B44"/>
    <w:rsid w:val="009D0894"/>
    <w:rsid w:val="009D1174"/>
    <w:rsid w:val="009D14FB"/>
    <w:rsid w:val="009D2EF1"/>
    <w:rsid w:val="009D3FFE"/>
    <w:rsid w:val="009D40CB"/>
    <w:rsid w:val="009D66A1"/>
    <w:rsid w:val="009E1D0E"/>
    <w:rsid w:val="009E249B"/>
    <w:rsid w:val="009E343C"/>
    <w:rsid w:val="009E3E39"/>
    <w:rsid w:val="009E64E1"/>
    <w:rsid w:val="009E6FED"/>
    <w:rsid w:val="009F1331"/>
    <w:rsid w:val="009F2227"/>
    <w:rsid w:val="009F22E5"/>
    <w:rsid w:val="009F3850"/>
    <w:rsid w:val="009F4951"/>
    <w:rsid w:val="009F5058"/>
    <w:rsid w:val="009F5756"/>
    <w:rsid w:val="009F5921"/>
    <w:rsid w:val="009F613A"/>
    <w:rsid w:val="009F6448"/>
    <w:rsid w:val="00A00D41"/>
    <w:rsid w:val="00A0346F"/>
    <w:rsid w:val="00A05446"/>
    <w:rsid w:val="00A07BCA"/>
    <w:rsid w:val="00A10438"/>
    <w:rsid w:val="00A12242"/>
    <w:rsid w:val="00A15273"/>
    <w:rsid w:val="00A156F5"/>
    <w:rsid w:val="00A1718F"/>
    <w:rsid w:val="00A204BB"/>
    <w:rsid w:val="00A208EC"/>
    <w:rsid w:val="00A208F9"/>
    <w:rsid w:val="00A21A1F"/>
    <w:rsid w:val="00A22688"/>
    <w:rsid w:val="00A236DC"/>
    <w:rsid w:val="00A2492F"/>
    <w:rsid w:val="00A25844"/>
    <w:rsid w:val="00A310B0"/>
    <w:rsid w:val="00A32A5A"/>
    <w:rsid w:val="00A33AC5"/>
    <w:rsid w:val="00A369E1"/>
    <w:rsid w:val="00A372B5"/>
    <w:rsid w:val="00A44C07"/>
    <w:rsid w:val="00A46908"/>
    <w:rsid w:val="00A47CEB"/>
    <w:rsid w:val="00A509A7"/>
    <w:rsid w:val="00A51702"/>
    <w:rsid w:val="00A5352F"/>
    <w:rsid w:val="00A53C63"/>
    <w:rsid w:val="00A5514F"/>
    <w:rsid w:val="00A5524C"/>
    <w:rsid w:val="00A576A7"/>
    <w:rsid w:val="00A60DF5"/>
    <w:rsid w:val="00A623CD"/>
    <w:rsid w:val="00A6402B"/>
    <w:rsid w:val="00A67019"/>
    <w:rsid w:val="00A7151A"/>
    <w:rsid w:val="00A749D5"/>
    <w:rsid w:val="00A7546D"/>
    <w:rsid w:val="00A754EE"/>
    <w:rsid w:val="00A7573D"/>
    <w:rsid w:val="00A75832"/>
    <w:rsid w:val="00A75F7A"/>
    <w:rsid w:val="00A7670D"/>
    <w:rsid w:val="00A816C8"/>
    <w:rsid w:val="00A821A3"/>
    <w:rsid w:val="00A8239A"/>
    <w:rsid w:val="00A8294F"/>
    <w:rsid w:val="00A83C3D"/>
    <w:rsid w:val="00A852F7"/>
    <w:rsid w:val="00A873E4"/>
    <w:rsid w:val="00A87B7A"/>
    <w:rsid w:val="00A91636"/>
    <w:rsid w:val="00A92038"/>
    <w:rsid w:val="00A928FF"/>
    <w:rsid w:val="00A92F6E"/>
    <w:rsid w:val="00A940D7"/>
    <w:rsid w:val="00A947FC"/>
    <w:rsid w:val="00A9728D"/>
    <w:rsid w:val="00AA42E2"/>
    <w:rsid w:val="00AB5BFD"/>
    <w:rsid w:val="00AC0120"/>
    <w:rsid w:val="00AC1105"/>
    <w:rsid w:val="00AC483F"/>
    <w:rsid w:val="00AC4ACE"/>
    <w:rsid w:val="00AC4F84"/>
    <w:rsid w:val="00AC5325"/>
    <w:rsid w:val="00AC74DD"/>
    <w:rsid w:val="00AD00B1"/>
    <w:rsid w:val="00AD0F7F"/>
    <w:rsid w:val="00AD2394"/>
    <w:rsid w:val="00AE1CCD"/>
    <w:rsid w:val="00AE2BEE"/>
    <w:rsid w:val="00AE4D62"/>
    <w:rsid w:val="00AE587A"/>
    <w:rsid w:val="00AE590F"/>
    <w:rsid w:val="00AE5B50"/>
    <w:rsid w:val="00AF20B8"/>
    <w:rsid w:val="00AF3E1F"/>
    <w:rsid w:val="00AF649F"/>
    <w:rsid w:val="00AF6CA4"/>
    <w:rsid w:val="00AF6E3C"/>
    <w:rsid w:val="00B000EE"/>
    <w:rsid w:val="00B02A76"/>
    <w:rsid w:val="00B037AA"/>
    <w:rsid w:val="00B03D83"/>
    <w:rsid w:val="00B0518B"/>
    <w:rsid w:val="00B056F1"/>
    <w:rsid w:val="00B11CB1"/>
    <w:rsid w:val="00B140FD"/>
    <w:rsid w:val="00B14AEC"/>
    <w:rsid w:val="00B17B91"/>
    <w:rsid w:val="00B20060"/>
    <w:rsid w:val="00B216ED"/>
    <w:rsid w:val="00B24DDE"/>
    <w:rsid w:val="00B25A71"/>
    <w:rsid w:val="00B25B66"/>
    <w:rsid w:val="00B26040"/>
    <w:rsid w:val="00B26F3D"/>
    <w:rsid w:val="00B2771E"/>
    <w:rsid w:val="00B30303"/>
    <w:rsid w:val="00B3076C"/>
    <w:rsid w:val="00B30BA3"/>
    <w:rsid w:val="00B3367E"/>
    <w:rsid w:val="00B33C10"/>
    <w:rsid w:val="00B35CE3"/>
    <w:rsid w:val="00B3682D"/>
    <w:rsid w:val="00B377E1"/>
    <w:rsid w:val="00B41552"/>
    <w:rsid w:val="00B4230F"/>
    <w:rsid w:val="00B45425"/>
    <w:rsid w:val="00B46897"/>
    <w:rsid w:val="00B47CFA"/>
    <w:rsid w:val="00B50294"/>
    <w:rsid w:val="00B50349"/>
    <w:rsid w:val="00B504F3"/>
    <w:rsid w:val="00B52498"/>
    <w:rsid w:val="00B539FB"/>
    <w:rsid w:val="00B56CDC"/>
    <w:rsid w:val="00B60775"/>
    <w:rsid w:val="00B6320C"/>
    <w:rsid w:val="00B63E2F"/>
    <w:rsid w:val="00B65082"/>
    <w:rsid w:val="00B6627D"/>
    <w:rsid w:val="00B70557"/>
    <w:rsid w:val="00B70AA6"/>
    <w:rsid w:val="00B7120F"/>
    <w:rsid w:val="00B725EC"/>
    <w:rsid w:val="00B72905"/>
    <w:rsid w:val="00B76F15"/>
    <w:rsid w:val="00B772F0"/>
    <w:rsid w:val="00B77E8C"/>
    <w:rsid w:val="00B80C44"/>
    <w:rsid w:val="00B8124D"/>
    <w:rsid w:val="00B812ED"/>
    <w:rsid w:val="00B818A6"/>
    <w:rsid w:val="00B81D77"/>
    <w:rsid w:val="00B83198"/>
    <w:rsid w:val="00B8623F"/>
    <w:rsid w:val="00B86308"/>
    <w:rsid w:val="00B86981"/>
    <w:rsid w:val="00B9006B"/>
    <w:rsid w:val="00B91677"/>
    <w:rsid w:val="00B93F5E"/>
    <w:rsid w:val="00B94F2A"/>
    <w:rsid w:val="00B97311"/>
    <w:rsid w:val="00B97BA7"/>
    <w:rsid w:val="00BA0FFC"/>
    <w:rsid w:val="00BA5426"/>
    <w:rsid w:val="00BA7AE0"/>
    <w:rsid w:val="00BB0447"/>
    <w:rsid w:val="00BB2417"/>
    <w:rsid w:val="00BB3534"/>
    <w:rsid w:val="00BB4839"/>
    <w:rsid w:val="00BB722C"/>
    <w:rsid w:val="00BB74C9"/>
    <w:rsid w:val="00BC343C"/>
    <w:rsid w:val="00BC4F1B"/>
    <w:rsid w:val="00BC600C"/>
    <w:rsid w:val="00BC798C"/>
    <w:rsid w:val="00BD0829"/>
    <w:rsid w:val="00BD0A50"/>
    <w:rsid w:val="00BD3136"/>
    <w:rsid w:val="00BD3B47"/>
    <w:rsid w:val="00BD3D70"/>
    <w:rsid w:val="00BD551C"/>
    <w:rsid w:val="00BD57C1"/>
    <w:rsid w:val="00BD5FA7"/>
    <w:rsid w:val="00BD7309"/>
    <w:rsid w:val="00BE1DA2"/>
    <w:rsid w:val="00BE33C6"/>
    <w:rsid w:val="00BE783C"/>
    <w:rsid w:val="00BF0971"/>
    <w:rsid w:val="00BF14D2"/>
    <w:rsid w:val="00BF1FC4"/>
    <w:rsid w:val="00BF2589"/>
    <w:rsid w:val="00BF2D8C"/>
    <w:rsid w:val="00BF47F1"/>
    <w:rsid w:val="00BF5263"/>
    <w:rsid w:val="00BF5883"/>
    <w:rsid w:val="00BF7F4D"/>
    <w:rsid w:val="00C02F6C"/>
    <w:rsid w:val="00C046E1"/>
    <w:rsid w:val="00C063FE"/>
    <w:rsid w:val="00C06AD9"/>
    <w:rsid w:val="00C112A5"/>
    <w:rsid w:val="00C1221A"/>
    <w:rsid w:val="00C157FA"/>
    <w:rsid w:val="00C2101A"/>
    <w:rsid w:val="00C21025"/>
    <w:rsid w:val="00C213F1"/>
    <w:rsid w:val="00C237D4"/>
    <w:rsid w:val="00C248A1"/>
    <w:rsid w:val="00C33240"/>
    <w:rsid w:val="00C35473"/>
    <w:rsid w:val="00C37D5E"/>
    <w:rsid w:val="00C41455"/>
    <w:rsid w:val="00C42928"/>
    <w:rsid w:val="00C4353C"/>
    <w:rsid w:val="00C509E5"/>
    <w:rsid w:val="00C51D7E"/>
    <w:rsid w:val="00C52B00"/>
    <w:rsid w:val="00C53E79"/>
    <w:rsid w:val="00C5474A"/>
    <w:rsid w:val="00C55970"/>
    <w:rsid w:val="00C55F50"/>
    <w:rsid w:val="00C633B9"/>
    <w:rsid w:val="00C63BC5"/>
    <w:rsid w:val="00C63E3F"/>
    <w:rsid w:val="00C651DF"/>
    <w:rsid w:val="00C66866"/>
    <w:rsid w:val="00C672E1"/>
    <w:rsid w:val="00C70475"/>
    <w:rsid w:val="00C72276"/>
    <w:rsid w:val="00C7252C"/>
    <w:rsid w:val="00C7419D"/>
    <w:rsid w:val="00C749B7"/>
    <w:rsid w:val="00C74AA7"/>
    <w:rsid w:val="00C75AC3"/>
    <w:rsid w:val="00C76B2A"/>
    <w:rsid w:val="00C77BE1"/>
    <w:rsid w:val="00C80277"/>
    <w:rsid w:val="00C80A31"/>
    <w:rsid w:val="00C86D60"/>
    <w:rsid w:val="00C86F3F"/>
    <w:rsid w:val="00C900E9"/>
    <w:rsid w:val="00C90BD9"/>
    <w:rsid w:val="00C91985"/>
    <w:rsid w:val="00C933E4"/>
    <w:rsid w:val="00C95F25"/>
    <w:rsid w:val="00C96A51"/>
    <w:rsid w:val="00CA1BD8"/>
    <w:rsid w:val="00CA30FC"/>
    <w:rsid w:val="00CA3C8C"/>
    <w:rsid w:val="00CA408D"/>
    <w:rsid w:val="00CA5072"/>
    <w:rsid w:val="00CA53D7"/>
    <w:rsid w:val="00CB075A"/>
    <w:rsid w:val="00CB129F"/>
    <w:rsid w:val="00CB1982"/>
    <w:rsid w:val="00CB2418"/>
    <w:rsid w:val="00CB2CC1"/>
    <w:rsid w:val="00CB4693"/>
    <w:rsid w:val="00CB6D1D"/>
    <w:rsid w:val="00CB7977"/>
    <w:rsid w:val="00CB7ADD"/>
    <w:rsid w:val="00CC60DF"/>
    <w:rsid w:val="00CC6678"/>
    <w:rsid w:val="00CC67E8"/>
    <w:rsid w:val="00CC70B1"/>
    <w:rsid w:val="00CC714A"/>
    <w:rsid w:val="00CD02D2"/>
    <w:rsid w:val="00CD217B"/>
    <w:rsid w:val="00CD36C3"/>
    <w:rsid w:val="00CD3E46"/>
    <w:rsid w:val="00CD6DA9"/>
    <w:rsid w:val="00CE2C99"/>
    <w:rsid w:val="00CE3A6B"/>
    <w:rsid w:val="00CE40D9"/>
    <w:rsid w:val="00CE4627"/>
    <w:rsid w:val="00CE6BF7"/>
    <w:rsid w:val="00CE7BF0"/>
    <w:rsid w:val="00CE7FAC"/>
    <w:rsid w:val="00CF0E37"/>
    <w:rsid w:val="00CF7B7A"/>
    <w:rsid w:val="00D003C0"/>
    <w:rsid w:val="00D04FB7"/>
    <w:rsid w:val="00D05592"/>
    <w:rsid w:val="00D12E25"/>
    <w:rsid w:val="00D1392A"/>
    <w:rsid w:val="00D20D7D"/>
    <w:rsid w:val="00D2332C"/>
    <w:rsid w:val="00D2613A"/>
    <w:rsid w:val="00D26C50"/>
    <w:rsid w:val="00D3137C"/>
    <w:rsid w:val="00D3267A"/>
    <w:rsid w:val="00D33782"/>
    <w:rsid w:val="00D34464"/>
    <w:rsid w:val="00D35744"/>
    <w:rsid w:val="00D35AC4"/>
    <w:rsid w:val="00D36B38"/>
    <w:rsid w:val="00D36C10"/>
    <w:rsid w:val="00D40A37"/>
    <w:rsid w:val="00D415AF"/>
    <w:rsid w:val="00D4193B"/>
    <w:rsid w:val="00D429D7"/>
    <w:rsid w:val="00D430CD"/>
    <w:rsid w:val="00D45BBB"/>
    <w:rsid w:val="00D45F09"/>
    <w:rsid w:val="00D4662D"/>
    <w:rsid w:val="00D50B31"/>
    <w:rsid w:val="00D52A0C"/>
    <w:rsid w:val="00D52C2E"/>
    <w:rsid w:val="00D537F4"/>
    <w:rsid w:val="00D55773"/>
    <w:rsid w:val="00D56AAF"/>
    <w:rsid w:val="00D56FEB"/>
    <w:rsid w:val="00D57998"/>
    <w:rsid w:val="00D64384"/>
    <w:rsid w:val="00D65BB1"/>
    <w:rsid w:val="00D66310"/>
    <w:rsid w:val="00D668A0"/>
    <w:rsid w:val="00D6790B"/>
    <w:rsid w:val="00D71FDC"/>
    <w:rsid w:val="00D72A21"/>
    <w:rsid w:val="00D75B5E"/>
    <w:rsid w:val="00D76032"/>
    <w:rsid w:val="00D7686B"/>
    <w:rsid w:val="00D803D6"/>
    <w:rsid w:val="00D80DFD"/>
    <w:rsid w:val="00D811B3"/>
    <w:rsid w:val="00D8149F"/>
    <w:rsid w:val="00D81710"/>
    <w:rsid w:val="00D82395"/>
    <w:rsid w:val="00D85363"/>
    <w:rsid w:val="00D93771"/>
    <w:rsid w:val="00D937A5"/>
    <w:rsid w:val="00D94C78"/>
    <w:rsid w:val="00D96359"/>
    <w:rsid w:val="00D96F30"/>
    <w:rsid w:val="00D979DE"/>
    <w:rsid w:val="00DA2755"/>
    <w:rsid w:val="00DA3A05"/>
    <w:rsid w:val="00DA3AEB"/>
    <w:rsid w:val="00DA3F2F"/>
    <w:rsid w:val="00DA51DD"/>
    <w:rsid w:val="00DB379F"/>
    <w:rsid w:val="00DB5FD4"/>
    <w:rsid w:val="00DB7380"/>
    <w:rsid w:val="00DC3DFE"/>
    <w:rsid w:val="00DC61CD"/>
    <w:rsid w:val="00DD031B"/>
    <w:rsid w:val="00DD0A1C"/>
    <w:rsid w:val="00DD0E89"/>
    <w:rsid w:val="00DD3863"/>
    <w:rsid w:val="00DD3BAB"/>
    <w:rsid w:val="00DD567F"/>
    <w:rsid w:val="00DD73D5"/>
    <w:rsid w:val="00DE4A22"/>
    <w:rsid w:val="00DE5BA6"/>
    <w:rsid w:val="00DF250D"/>
    <w:rsid w:val="00DF39B3"/>
    <w:rsid w:val="00DF41A9"/>
    <w:rsid w:val="00DF7EAA"/>
    <w:rsid w:val="00E00EE7"/>
    <w:rsid w:val="00E03B37"/>
    <w:rsid w:val="00E03C19"/>
    <w:rsid w:val="00E04C93"/>
    <w:rsid w:val="00E07337"/>
    <w:rsid w:val="00E10239"/>
    <w:rsid w:val="00E1315C"/>
    <w:rsid w:val="00E13B77"/>
    <w:rsid w:val="00E145AB"/>
    <w:rsid w:val="00E15845"/>
    <w:rsid w:val="00E160DD"/>
    <w:rsid w:val="00E165B3"/>
    <w:rsid w:val="00E16630"/>
    <w:rsid w:val="00E16A89"/>
    <w:rsid w:val="00E20839"/>
    <w:rsid w:val="00E2142A"/>
    <w:rsid w:val="00E22EC1"/>
    <w:rsid w:val="00E25568"/>
    <w:rsid w:val="00E266F6"/>
    <w:rsid w:val="00E2771C"/>
    <w:rsid w:val="00E27949"/>
    <w:rsid w:val="00E33025"/>
    <w:rsid w:val="00E34C9B"/>
    <w:rsid w:val="00E35497"/>
    <w:rsid w:val="00E35FE2"/>
    <w:rsid w:val="00E3710F"/>
    <w:rsid w:val="00E40759"/>
    <w:rsid w:val="00E41A46"/>
    <w:rsid w:val="00E429A0"/>
    <w:rsid w:val="00E430AE"/>
    <w:rsid w:val="00E445DE"/>
    <w:rsid w:val="00E44962"/>
    <w:rsid w:val="00E467F1"/>
    <w:rsid w:val="00E51A16"/>
    <w:rsid w:val="00E52433"/>
    <w:rsid w:val="00E546DA"/>
    <w:rsid w:val="00E56E9A"/>
    <w:rsid w:val="00E63135"/>
    <w:rsid w:val="00E66D1A"/>
    <w:rsid w:val="00E677BE"/>
    <w:rsid w:val="00E713B2"/>
    <w:rsid w:val="00E71E35"/>
    <w:rsid w:val="00E721DE"/>
    <w:rsid w:val="00E73100"/>
    <w:rsid w:val="00E73932"/>
    <w:rsid w:val="00E7411D"/>
    <w:rsid w:val="00E74FF7"/>
    <w:rsid w:val="00E752C5"/>
    <w:rsid w:val="00E75733"/>
    <w:rsid w:val="00E76B44"/>
    <w:rsid w:val="00E8236B"/>
    <w:rsid w:val="00E82F6B"/>
    <w:rsid w:val="00E8421F"/>
    <w:rsid w:val="00E86BE5"/>
    <w:rsid w:val="00E87B67"/>
    <w:rsid w:val="00E90149"/>
    <w:rsid w:val="00E91287"/>
    <w:rsid w:val="00E916B9"/>
    <w:rsid w:val="00E91C18"/>
    <w:rsid w:val="00E92006"/>
    <w:rsid w:val="00E92B2D"/>
    <w:rsid w:val="00E95974"/>
    <w:rsid w:val="00EA1544"/>
    <w:rsid w:val="00EA2939"/>
    <w:rsid w:val="00EA2A88"/>
    <w:rsid w:val="00EA2B96"/>
    <w:rsid w:val="00EA7B32"/>
    <w:rsid w:val="00EA7C48"/>
    <w:rsid w:val="00EA7E86"/>
    <w:rsid w:val="00EB0004"/>
    <w:rsid w:val="00EB2AE7"/>
    <w:rsid w:val="00EB31C9"/>
    <w:rsid w:val="00EB6CFC"/>
    <w:rsid w:val="00EB789B"/>
    <w:rsid w:val="00EC061A"/>
    <w:rsid w:val="00EC215B"/>
    <w:rsid w:val="00EC2540"/>
    <w:rsid w:val="00EC2A96"/>
    <w:rsid w:val="00EC41A2"/>
    <w:rsid w:val="00EC6F60"/>
    <w:rsid w:val="00EC7920"/>
    <w:rsid w:val="00ED16AE"/>
    <w:rsid w:val="00ED23A0"/>
    <w:rsid w:val="00ED4A44"/>
    <w:rsid w:val="00ED56DA"/>
    <w:rsid w:val="00ED5EED"/>
    <w:rsid w:val="00ED70D2"/>
    <w:rsid w:val="00EE00EB"/>
    <w:rsid w:val="00EE0D1B"/>
    <w:rsid w:val="00EE268C"/>
    <w:rsid w:val="00EE45C2"/>
    <w:rsid w:val="00EE6928"/>
    <w:rsid w:val="00EF02F5"/>
    <w:rsid w:val="00EF2158"/>
    <w:rsid w:val="00EF2BD0"/>
    <w:rsid w:val="00EF5DD6"/>
    <w:rsid w:val="00EF5F1B"/>
    <w:rsid w:val="00EF7C9A"/>
    <w:rsid w:val="00F00AAD"/>
    <w:rsid w:val="00F04294"/>
    <w:rsid w:val="00F043D7"/>
    <w:rsid w:val="00F06FB2"/>
    <w:rsid w:val="00F0750B"/>
    <w:rsid w:val="00F10748"/>
    <w:rsid w:val="00F10842"/>
    <w:rsid w:val="00F152FD"/>
    <w:rsid w:val="00F1603A"/>
    <w:rsid w:val="00F326B9"/>
    <w:rsid w:val="00F34EEB"/>
    <w:rsid w:val="00F360AB"/>
    <w:rsid w:val="00F37E04"/>
    <w:rsid w:val="00F37EED"/>
    <w:rsid w:val="00F4081A"/>
    <w:rsid w:val="00F41701"/>
    <w:rsid w:val="00F425D7"/>
    <w:rsid w:val="00F45A2A"/>
    <w:rsid w:val="00F4791C"/>
    <w:rsid w:val="00F53184"/>
    <w:rsid w:val="00F53E6A"/>
    <w:rsid w:val="00F54EE0"/>
    <w:rsid w:val="00F564ED"/>
    <w:rsid w:val="00F56D21"/>
    <w:rsid w:val="00F57391"/>
    <w:rsid w:val="00F64CD8"/>
    <w:rsid w:val="00F657C7"/>
    <w:rsid w:val="00F71496"/>
    <w:rsid w:val="00F71B2A"/>
    <w:rsid w:val="00F752A8"/>
    <w:rsid w:val="00F755B1"/>
    <w:rsid w:val="00F75B2D"/>
    <w:rsid w:val="00F76D2A"/>
    <w:rsid w:val="00F77886"/>
    <w:rsid w:val="00F826E1"/>
    <w:rsid w:val="00F82753"/>
    <w:rsid w:val="00F82DB7"/>
    <w:rsid w:val="00F8378B"/>
    <w:rsid w:val="00F83AA5"/>
    <w:rsid w:val="00F844DD"/>
    <w:rsid w:val="00F84570"/>
    <w:rsid w:val="00F85FB8"/>
    <w:rsid w:val="00F86667"/>
    <w:rsid w:val="00F92627"/>
    <w:rsid w:val="00F96718"/>
    <w:rsid w:val="00F97FAC"/>
    <w:rsid w:val="00FA03BA"/>
    <w:rsid w:val="00FA1F6F"/>
    <w:rsid w:val="00FA2CC8"/>
    <w:rsid w:val="00FA4081"/>
    <w:rsid w:val="00FA43AA"/>
    <w:rsid w:val="00FA6E9C"/>
    <w:rsid w:val="00FA7ADA"/>
    <w:rsid w:val="00FB1389"/>
    <w:rsid w:val="00FB18E0"/>
    <w:rsid w:val="00FB3C2C"/>
    <w:rsid w:val="00FB5ACB"/>
    <w:rsid w:val="00FB72EF"/>
    <w:rsid w:val="00FC3461"/>
    <w:rsid w:val="00FC4453"/>
    <w:rsid w:val="00FC4BBD"/>
    <w:rsid w:val="00FC514A"/>
    <w:rsid w:val="00FC5BB7"/>
    <w:rsid w:val="00FC5F62"/>
    <w:rsid w:val="00FC615A"/>
    <w:rsid w:val="00FC6407"/>
    <w:rsid w:val="00FC6BD3"/>
    <w:rsid w:val="00FC70F1"/>
    <w:rsid w:val="00FD05E6"/>
    <w:rsid w:val="00FD271F"/>
    <w:rsid w:val="00FD4AEC"/>
    <w:rsid w:val="00FD58DD"/>
    <w:rsid w:val="00FD622C"/>
    <w:rsid w:val="00FD6E96"/>
    <w:rsid w:val="00FE0849"/>
    <w:rsid w:val="00FE09FC"/>
    <w:rsid w:val="00FE0CEF"/>
    <w:rsid w:val="00FE3317"/>
    <w:rsid w:val="00FE3A8E"/>
    <w:rsid w:val="00FE4730"/>
    <w:rsid w:val="00FE55B8"/>
    <w:rsid w:val="00FE5675"/>
    <w:rsid w:val="00FE6CBC"/>
    <w:rsid w:val="00FE6E1D"/>
    <w:rsid w:val="00FF1CB8"/>
    <w:rsid w:val="00FF5DBA"/>
    <w:rsid w:val="00FF7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984C94"/>
  <w15:chartTrackingRefBased/>
  <w15:docId w15:val="{01430BBD-9B2B-4B53-8B87-C2F0E6031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2F6E"/>
    <w:pPr>
      <w:widowControl w:val="0"/>
      <w:wordWrap w:val="0"/>
      <w:autoSpaceDE w:val="0"/>
      <w:autoSpaceDN w:val="0"/>
      <w:spacing w:after="160" w:line="259" w:lineRule="auto"/>
      <w:jc w:val="both"/>
    </w:pPr>
    <w:rPr>
      <w:kern w:val="2"/>
      <w:sz w:val="20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A92F6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92F6E"/>
    <w:pPr>
      <w:keepNext/>
      <w:outlineLvl w:val="1"/>
    </w:pPr>
    <w:rPr>
      <w:rFonts w:asciiTheme="majorHAnsi" w:eastAsiaTheme="majorEastAsia" w:hAnsiTheme="majorHAnsi" w:cstheme="majorBidi"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A92F6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  <w:sz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92F6E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F2BD0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F2BD0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F2BD0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F2BD0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F2BD0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6402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6402B"/>
  </w:style>
  <w:style w:type="paragraph" w:styleId="a4">
    <w:name w:val="footer"/>
    <w:basedOn w:val="a"/>
    <w:link w:val="Char0"/>
    <w:uiPriority w:val="99"/>
    <w:unhideWhenUsed/>
    <w:rsid w:val="00A6402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6402B"/>
  </w:style>
  <w:style w:type="paragraph" w:styleId="a5">
    <w:name w:val="List Paragraph"/>
    <w:basedOn w:val="a"/>
    <w:uiPriority w:val="34"/>
    <w:qFormat/>
    <w:rsid w:val="008A55AC"/>
    <w:pPr>
      <w:ind w:leftChars="400" w:left="800"/>
    </w:pPr>
  </w:style>
  <w:style w:type="character" w:styleId="a6">
    <w:name w:val="Placeholder Text"/>
    <w:basedOn w:val="a0"/>
    <w:uiPriority w:val="99"/>
    <w:semiHidden/>
    <w:rsid w:val="001127B1"/>
    <w:rPr>
      <w:color w:val="808080"/>
    </w:rPr>
  </w:style>
  <w:style w:type="paragraph" w:styleId="a7">
    <w:name w:val="Normal (Web)"/>
    <w:basedOn w:val="a"/>
    <w:uiPriority w:val="99"/>
    <w:semiHidden/>
    <w:unhideWhenUsed/>
    <w:rsid w:val="008A0B5F"/>
    <w:pPr>
      <w:spacing w:before="100" w:beforeAutospacing="1" w:after="100" w:afterAutospacing="1" w:line="240" w:lineRule="auto"/>
    </w:pPr>
    <w:rPr>
      <w:rFonts w:ascii="굴림" w:eastAsia="굴림" w:hAnsi="굴림" w:cs="굴림"/>
      <w:szCs w:val="24"/>
    </w:rPr>
  </w:style>
  <w:style w:type="character" w:customStyle="1" w:styleId="1Char">
    <w:name w:val="제목 1 Char"/>
    <w:basedOn w:val="a0"/>
    <w:link w:val="1"/>
    <w:uiPriority w:val="9"/>
    <w:rsid w:val="00A92F6E"/>
    <w:rPr>
      <w:rFonts w:asciiTheme="majorHAnsi" w:eastAsiaTheme="majorEastAsia" w:hAnsiTheme="majorHAnsi" w:cstheme="majorBidi"/>
      <w:kern w:val="2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EF2BD0"/>
    <w:pPr>
      <w:outlineLvl w:val="9"/>
    </w:pPr>
  </w:style>
  <w:style w:type="paragraph" w:styleId="20">
    <w:name w:val="toc 2"/>
    <w:basedOn w:val="a"/>
    <w:next w:val="a"/>
    <w:autoRedefine/>
    <w:uiPriority w:val="39"/>
    <w:unhideWhenUsed/>
    <w:rsid w:val="00560DD4"/>
    <w:pPr>
      <w:spacing w:after="100"/>
      <w:ind w:left="220"/>
    </w:pPr>
    <w:rPr>
      <w:sz w:val="22"/>
    </w:rPr>
  </w:style>
  <w:style w:type="paragraph" w:styleId="10">
    <w:name w:val="toc 1"/>
    <w:basedOn w:val="a"/>
    <w:next w:val="a"/>
    <w:autoRedefine/>
    <w:uiPriority w:val="39"/>
    <w:unhideWhenUsed/>
    <w:rsid w:val="00A92F6E"/>
    <w:pPr>
      <w:spacing w:after="100"/>
    </w:pPr>
    <w:rPr>
      <w:sz w:val="22"/>
    </w:rPr>
  </w:style>
  <w:style w:type="paragraph" w:styleId="30">
    <w:name w:val="toc 3"/>
    <w:basedOn w:val="a"/>
    <w:next w:val="a"/>
    <w:autoRedefine/>
    <w:uiPriority w:val="39"/>
    <w:unhideWhenUsed/>
    <w:rsid w:val="00560DD4"/>
    <w:pPr>
      <w:spacing w:after="100"/>
      <w:ind w:left="440"/>
    </w:pPr>
    <w:rPr>
      <w:sz w:val="22"/>
    </w:rPr>
  </w:style>
  <w:style w:type="character" w:styleId="a8">
    <w:name w:val="annotation reference"/>
    <w:basedOn w:val="a0"/>
    <w:uiPriority w:val="99"/>
    <w:semiHidden/>
    <w:unhideWhenUsed/>
    <w:rsid w:val="005872D3"/>
    <w:rPr>
      <w:sz w:val="18"/>
      <w:szCs w:val="18"/>
    </w:rPr>
  </w:style>
  <w:style w:type="paragraph" w:styleId="a9">
    <w:name w:val="annotation text"/>
    <w:basedOn w:val="a"/>
    <w:link w:val="Char1"/>
    <w:uiPriority w:val="99"/>
    <w:semiHidden/>
    <w:unhideWhenUsed/>
    <w:rsid w:val="005872D3"/>
  </w:style>
  <w:style w:type="character" w:customStyle="1" w:styleId="Char1">
    <w:name w:val="메모 텍스트 Char"/>
    <w:basedOn w:val="a0"/>
    <w:link w:val="a9"/>
    <w:uiPriority w:val="99"/>
    <w:semiHidden/>
    <w:rsid w:val="005872D3"/>
  </w:style>
  <w:style w:type="paragraph" w:styleId="aa">
    <w:name w:val="annotation subject"/>
    <w:basedOn w:val="a9"/>
    <w:next w:val="a9"/>
    <w:link w:val="Char2"/>
    <w:uiPriority w:val="99"/>
    <w:semiHidden/>
    <w:unhideWhenUsed/>
    <w:rsid w:val="005872D3"/>
    <w:rPr>
      <w:b/>
      <w:bCs/>
    </w:rPr>
  </w:style>
  <w:style w:type="character" w:customStyle="1" w:styleId="Char2">
    <w:name w:val="메모 주제 Char"/>
    <w:basedOn w:val="Char1"/>
    <w:link w:val="aa"/>
    <w:uiPriority w:val="99"/>
    <w:semiHidden/>
    <w:rsid w:val="005872D3"/>
    <w:rPr>
      <w:b/>
      <w:bCs/>
    </w:rPr>
  </w:style>
  <w:style w:type="paragraph" w:styleId="ab">
    <w:name w:val="Balloon Text"/>
    <w:basedOn w:val="a"/>
    <w:link w:val="Char3"/>
    <w:uiPriority w:val="99"/>
    <w:semiHidden/>
    <w:unhideWhenUsed/>
    <w:rsid w:val="005872D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5872D3"/>
    <w:rPr>
      <w:rFonts w:asciiTheme="majorHAnsi" w:eastAsiaTheme="majorEastAsia" w:hAnsiTheme="majorHAnsi" w:cstheme="majorBidi"/>
      <w:sz w:val="18"/>
      <w:szCs w:val="18"/>
    </w:rPr>
  </w:style>
  <w:style w:type="paragraph" w:customStyle="1" w:styleId="11">
    <w:name w:val="개요 1"/>
    <w:basedOn w:val="a"/>
    <w:rsid w:val="008E4102"/>
    <w:pPr>
      <w:spacing w:after="0" w:line="384" w:lineRule="auto"/>
      <w:ind w:left="200"/>
      <w:textAlignment w:val="baseline"/>
      <w:outlineLvl w:val="0"/>
    </w:pPr>
    <w:rPr>
      <w:rFonts w:ascii="함초롬바탕" w:eastAsia="굴림" w:hAnsi="굴림" w:cs="굴림"/>
      <w:color w:val="000000"/>
      <w:szCs w:val="20"/>
    </w:rPr>
  </w:style>
  <w:style w:type="paragraph" w:customStyle="1" w:styleId="21">
    <w:name w:val="개요 2"/>
    <w:basedOn w:val="a"/>
    <w:rsid w:val="008E4102"/>
    <w:pPr>
      <w:spacing w:after="0" w:line="384" w:lineRule="auto"/>
      <w:ind w:left="400"/>
      <w:textAlignment w:val="baseline"/>
      <w:outlineLvl w:val="1"/>
    </w:pPr>
    <w:rPr>
      <w:rFonts w:ascii="함초롬바탕" w:eastAsia="굴림" w:hAnsi="굴림" w:cs="굴림"/>
      <w:color w:val="000000"/>
      <w:szCs w:val="20"/>
    </w:rPr>
  </w:style>
  <w:style w:type="character" w:styleId="ac">
    <w:name w:val="Hyperlink"/>
    <w:basedOn w:val="a0"/>
    <w:uiPriority w:val="99"/>
    <w:unhideWhenUsed/>
    <w:rsid w:val="00672C02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A92F6E"/>
    <w:rPr>
      <w:rFonts w:asciiTheme="majorHAnsi" w:eastAsiaTheme="majorEastAsia" w:hAnsiTheme="majorHAnsi" w:cstheme="majorBidi"/>
      <w:kern w:val="2"/>
      <w:sz w:val="24"/>
      <w:szCs w:val="22"/>
    </w:rPr>
  </w:style>
  <w:style w:type="character" w:customStyle="1" w:styleId="3Char">
    <w:name w:val="제목 3 Char"/>
    <w:basedOn w:val="a0"/>
    <w:link w:val="3"/>
    <w:uiPriority w:val="9"/>
    <w:rsid w:val="00A92F6E"/>
    <w:rPr>
      <w:rFonts w:asciiTheme="majorHAnsi" w:eastAsiaTheme="majorEastAsia" w:hAnsiTheme="majorHAnsi" w:cstheme="majorBidi"/>
      <w:kern w:val="2"/>
      <w:sz w:val="22"/>
      <w:szCs w:val="22"/>
    </w:rPr>
  </w:style>
  <w:style w:type="character" w:customStyle="1" w:styleId="4Char">
    <w:name w:val="제목 4 Char"/>
    <w:basedOn w:val="a0"/>
    <w:link w:val="4"/>
    <w:uiPriority w:val="9"/>
    <w:rsid w:val="00A92F6E"/>
    <w:rPr>
      <w:b/>
      <w:bCs/>
      <w:kern w:val="2"/>
      <w:sz w:val="20"/>
      <w:szCs w:val="22"/>
    </w:rPr>
  </w:style>
  <w:style w:type="character" w:customStyle="1" w:styleId="5Char">
    <w:name w:val="제목 5 Char"/>
    <w:basedOn w:val="a0"/>
    <w:link w:val="5"/>
    <w:uiPriority w:val="9"/>
    <w:semiHidden/>
    <w:rsid w:val="00EF2BD0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6Char">
    <w:name w:val="제목 6 Char"/>
    <w:basedOn w:val="a0"/>
    <w:link w:val="6"/>
    <w:uiPriority w:val="9"/>
    <w:semiHidden/>
    <w:rsid w:val="00EF2BD0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7Char">
    <w:name w:val="제목 7 Char"/>
    <w:basedOn w:val="a0"/>
    <w:link w:val="7"/>
    <w:uiPriority w:val="9"/>
    <w:semiHidden/>
    <w:rsid w:val="00EF2BD0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8Char">
    <w:name w:val="제목 8 Char"/>
    <w:basedOn w:val="a0"/>
    <w:link w:val="8"/>
    <w:uiPriority w:val="9"/>
    <w:semiHidden/>
    <w:rsid w:val="00EF2BD0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9Char">
    <w:name w:val="제목 9 Char"/>
    <w:basedOn w:val="a0"/>
    <w:link w:val="9"/>
    <w:uiPriority w:val="9"/>
    <w:semiHidden/>
    <w:rsid w:val="00EF2BD0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ad">
    <w:name w:val="caption"/>
    <w:basedOn w:val="a"/>
    <w:next w:val="a"/>
    <w:uiPriority w:val="35"/>
    <w:semiHidden/>
    <w:unhideWhenUsed/>
    <w:qFormat/>
    <w:rsid w:val="00EF2BD0"/>
    <w:pPr>
      <w:spacing w:line="240" w:lineRule="auto"/>
    </w:pPr>
    <w:rPr>
      <w:b/>
      <w:bCs/>
      <w:color w:val="404040" w:themeColor="text1" w:themeTint="BF"/>
      <w:szCs w:val="20"/>
    </w:rPr>
  </w:style>
  <w:style w:type="paragraph" w:styleId="ae">
    <w:name w:val="Title"/>
    <w:basedOn w:val="a"/>
    <w:next w:val="a"/>
    <w:link w:val="Char4"/>
    <w:uiPriority w:val="10"/>
    <w:qFormat/>
    <w:rsid w:val="00A92F6E"/>
    <w:pPr>
      <w:spacing w:before="24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4">
    <w:name w:val="제목 Char"/>
    <w:basedOn w:val="a0"/>
    <w:link w:val="ae"/>
    <w:uiPriority w:val="10"/>
    <w:rsid w:val="00A92F6E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f">
    <w:name w:val="Subtitle"/>
    <w:basedOn w:val="a"/>
    <w:next w:val="a"/>
    <w:link w:val="Char5"/>
    <w:uiPriority w:val="11"/>
    <w:qFormat/>
    <w:rsid w:val="00EF2BD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Char5">
    <w:name w:val="부제 Char"/>
    <w:basedOn w:val="a0"/>
    <w:link w:val="af"/>
    <w:uiPriority w:val="11"/>
    <w:rsid w:val="00EF2BD0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af0">
    <w:name w:val="Strong"/>
    <w:basedOn w:val="a0"/>
    <w:uiPriority w:val="22"/>
    <w:qFormat/>
    <w:rsid w:val="00EF2BD0"/>
    <w:rPr>
      <w:b/>
      <w:bCs/>
    </w:rPr>
  </w:style>
  <w:style w:type="character" w:styleId="af1">
    <w:name w:val="Emphasis"/>
    <w:basedOn w:val="a0"/>
    <w:uiPriority w:val="20"/>
    <w:qFormat/>
    <w:rsid w:val="00EF2BD0"/>
    <w:rPr>
      <w:i/>
      <w:iCs/>
    </w:rPr>
  </w:style>
  <w:style w:type="paragraph" w:styleId="af2">
    <w:name w:val="No Spacing"/>
    <w:uiPriority w:val="1"/>
    <w:qFormat/>
    <w:rsid w:val="00EF2BD0"/>
    <w:pPr>
      <w:spacing w:after="0" w:line="240" w:lineRule="auto"/>
    </w:pPr>
  </w:style>
  <w:style w:type="paragraph" w:styleId="af3">
    <w:name w:val="Quote"/>
    <w:basedOn w:val="a"/>
    <w:next w:val="a"/>
    <w:link w:val="Char6"/>
    <w:uiPriority w:val="29"/>
    <w:qFormat/>
    <w:rsid w:val="00EF2BD0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har6">
    <w:name w:val="인용 Char"/>
    <w:basedOn w:val="a0"/>
    <w:link w:val="af3"/>
    <w:uiPriority w:val="29"/>
    <w:rsid w:val="00EF2BD0"/>
    <w:rPr>
      <w:i/>
      <w:iCs/>
    </w:rPr>
  </w:style>
  <w:style w:type="paragraph" w:styleId="af4">
    <w:name w:val="Intense Quote"/>
    <w:basedOn w:val="a"/>
    <w:next w:val="a"/>
    <w:link w:val="Char7"/>
    <w:uiPriority w:val="30"/>
    <w:qFormat/>
    <w:rsid w:val="00EF2BD0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har7">
    <w:name w:val="강한 인용 Char"/>
    <w:basedOn w:val="a0"/>
    <w:link w:val="af4"/>
    <w:uiPriority w:val="30"/>
    <w:rsid w:val="00EF2BD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f5">
    <w:name w:val="Subtle Emphasis"/>
    <w:basedOn w:val="a0"/>
    <w:uiPriority w:val="19"/>
    <w:qFormat/>
    <w:rsid w:val="00EF2BD0"/>
    <w:rPr>
      <w:i/>
      <w:iCs/>
      <w:color w:val="595959" w:themeColor="text1" w:themeTint="A6"/>
    </w:rPr>
  </w:style>
  <w:style w:type="character" w:styleId="af6">
    <w:name w:val="Intense Emphasis"/>
    <w:basedOn w:val="a0"/>
    <w:uiPriority w:val="21"/>
    <w:qFormat/>
    <w:rsid w:val="00EF2BD0"/>
    <w:rPr>
      <w:b/>
      <w:bCs/>
      <w:i/>
      <w:iCs/>
    </w:rPr>
  </w:style>
  <w:style w:type="character" w:styleId="af7">
    <w:name w:val="Subtle Reference"/>
    <w:basedOn w:val="a0"/>
    <w:uiPriority w:val="31"/>
    <w:qFormat/>
    <w:rsid w:val="00EF2BD0"/>
    <w:rPr>
      <w:smallCaps/>
      <w:color w:val="404040" w:themeColor="text1" w:themeTint="BF"/>
    </w:rPr>
  </w:style>
  <w:style w:type="character" w:styleId="af8">
    <w:name w:val="Intense Reference"/>
    <w:basedOn w:val="a0"/>
    <w:uiPriority w:val="32"/>
    <w:qFormat/>
    <w:rsid w:val="00EF2BD0"/>
    <w:rPr>
      <w:b/>
      <w:bCs/>
      <w:smallCaps/>
      <w:u w:val="single"/>
    </w:rPr>
  </w:style>
  <w:style w:type="character" w:styleId="af9">
    <w:name w:val="Book Title"/>
    <w:basedOn w:val="a0"/>
    <w:uiPriority w:val="33"/>
    <w:qFormat/>
    <w:rsid w:val="00EF2BD0"/>
    <w:rPr>
      <w:b/>
      <w:bCs/>
      <w:smallCaps/>
    </w:rPr>
  </w:style>
  <w:style w:type="character" w:customStyle="1" w:styleId="12">
    <w:name w:val="확인되지 않은 멘션1"/>
    <w:basedOn w:val="a0"/>
    <w:uiPriority w:val="99"/>
    <w:semiHidden/>
    <w:unhideWhenUsed/>
    <w:rsid w:val="00EC79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83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66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650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84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8285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53421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3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mments" Target="comments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microsoft.com/office/2018/08/relationships/commentsExtensible" Target="commentsExtensible.xml"/><Relationship Id="rId20" Type="http://schemas.openxmlformats.org/officeDocument/2006/relationships/image" Target="media/image5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image" Target="media/image9.png"/><Relationship Id="rId32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microsoft.com/office/2016/09/relationships/commentsIds" Target="commentsIds.xml"/><Relationship Id="rId23" Type="http://schemas.openxmlformats.org/officeDocument/2006/relationships/image" Target="media/image8.png"/><Relationship Id="rId28" Type="http://schemas.openxmlformats.org/officeDocument/2006/relationships/hyperlink" Target="https://doi.org/10.1039/D1EE01444G" TargetMode="External"/><Relationship Id="rId36" Type="http://schemas.openxmlformats.org/officeDocument/2006/relationships/theme" Target="theme/theme1.xml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4.png"/><Relationship Id="rId31" Type="http://schemas.openxmlformats.org/officeDocument/2006/relationships/image" Target="media/image15.jpe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microsoft.com/office/2011/relationships/commentsExtended" Target="commentsExtended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microsoft.com/office/2011/relationships/people" Target="people.xml"/><Relationship Id="rId8" Type="http://schemas.openxmlformats.org/officeDocument/2006/relationships/diagramData" Target="diagrams/data1.xml"/></Relationships>
</file>

<file path=word/diagrams/_rels/data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iagram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2_5">
  <dgm:title val=""/>
  <dgm:desc val=""/>
  <dgm:catLst>
    <dgm:cat type="accent2" pri="11500"/>
  </dgm:catLst>
  <dgm:styleLbl name="node0">
    <dgm:fillClrLst meth="cycle">
      <a:schemeClr val="accent2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>
        <a:alpha val="90000"/>
      </a:schemeClr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>
        <a:alpha val="90000"/>
      </a:schemeClr>
      <a:schemeClr val="accent2">
        <a:alpha val="5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/>
    <dgm:txEffectClrLst/>
  </dgm:styleLbl>
  <dgm:styleLbl name="lnNode1">
    <dgm:fillClrLst>
      <a:schemeClr val="accent2">
        <a:shade val="90000"/>
      </a:schemeClr>
      <a:schemeClr val="accent2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shade val="80000"/>
        <a:alpha val="50000"/>
      </a:schemeClr>
      <a:schemeClr val="accent2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  <a:alpha val="90000"/>
      </a:schemeClr>
      <a:schemeClr val="accent2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fg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bg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sibTrans1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alpha val="90000"/>
        <a:tint val="40000"/>
      </a:schemeClr>
      <a:schemeClr val="accent2">
        <a:alpha val="5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8713BED-581F-4735-B175-7F0C1DA30BA6}" type="doc">
      <dgm:prSet loTypeId="urn:microsoft.com/office/officeart/2005/8/layout/vList4" loCatId="list" qsTypeId="urn:microsoft.com/office/officeart/2005/8/quickstyle/simple4" qsCatId="simple" csTypeId="urn:microsoft.com/office/officeart/2005/8/colors/accent2_5" csCatId="accent2" phldr="1"/>
      <dgm:spPr/>
      <dgm:t>
        <a:bodyPr/>
        <a:lstStyle/>
        <a:p>
          <a:pPr latinLnBrk="1"/>
          <a:endParaRPr lang="ko-KR" altLang="en-US"/>
        </a:p>
      </dgm:t>
    </dgm:pt>
    <dgm:pt modelId="{DC97A380-665E-4EAF-8E95-088BD11198DD}">
      <dgm:prSet phldrT="[텍스트]" custT="1"/>
      <dgm:spPr/>
      <dgm:t>
        <a:bodyPr/>
        <a:lstStyle/>
        <a:p>
          <a:pPr latinLnBrk="1"/>
          <a:r>
            <a:rPr lang="ko-KR" altLang="en-US" sz="1400" b="1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학습 내용</a:t>
          </a:r>
        </a:p>
      </dgm:t>
    </dgm:pt>
    <dgm:pt modelId="{D254B56B-A504-408F-BB1A-0B791B69A67F}" type="parTrans" cxnId="{8E438DC1-BA28-4FA3-A256-25C6A8CD2F4F}">
      <dgm:prSet/>
      <dgm:spPr/>
      <dgm:t>
        <a:bodyPr/>
        <a:lstStyle/>
        <a:p>
          <a:pPr latinLnBrk="1"/>
          <a:endParaRPr lang="ko-KR" altLang="en-US"/>
        </a:p>
      </dgm:t>
    </dgm:pt>
    <dgm:pt modelId="{FC291959-4454-46D9-97A1-8715B21C286C}" type="sibTrans" cxnId="{8E438DC1-BA28-4FA3-A256-25C6A8CD2F4F}">
      <dgm:prSet/>
      <dgm:spPr/>
      <dgm:t>
        <a:bodyPr/>
        <a:lstStyle/>
        <a:p>
          <a:pPr latinLnBrk="1"/>
          <a:endParaRPr lang="ko-KR" altLang="en-US"/>
        </a:p>
      </dgm:t>
    </dgm:pt>
    <dgm:pt modelId="{AFF07674-364E-4247-BEA8-746B14CB1A92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문제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효율적 데이터 관리와 효과적 데이터 표현 방법 필요</a:t>
          </a:r>
        </a:p>
      </dgm:t>
    </dgm:pt>
    <dgm:pt modelId="{4CD5F4B3-0687-4F54-9D83-D04015A6860C}" type="parTrans" cxnId="{3C8209E8-A268-4679-82E6-C4209A9B0EAE}">
      <dgm:prSet/>
      <dgm:spPr/>
      <dgm:t>
        <a:bodyPr/>
        <a:lstStyle/>
        <a:p>
          <a:pPr latinLnBrk="1"/>
          <a:endParaRPr lang="ko-KR" altLang="en-US"/>
        </a:p>
      </dgm:t>
    </dgm:pt>
    <dgm:pt modelId="{B5308DEC-2A4B-4846-9F5E-05CB8933BEF3}" type="sibTrans" cxnId="{3C8209E8-A268-4679-82E6-C4209A9B0EAE}">
      <dgm:prSet/>
      <dgm:spPr/>
      <dgm:t>
        <a:bodyPr/>
        <a:lstStyle/>
        <a:p>
          <a:pPr latinLnBrk="1"/>
          <a:endParaRPr lang="ko-KR" altLang="en-US"/>
        </a:p>
      </dgm:t>
    </dgm:pt>
    <dgm:pt modelId="{C72334CD-E359-4BF9-B4B7-06BAE536A827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방법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관리 매체와 데이터 시각화 단계 설명</a:t>
          </a:r>
        </a:p>
      </dgm:t>
    </dgm:pt>
    <dgm:pt modelId="{4D9F3720-0CA9-48DF-8A67-D88802A47A3E}" type="parTrans" cxnId="{F5E24172-9F52-4AA9-B20B-8BF868F47742}">
      <dgm:prSet/>
      <dgm:spPr/>
      <dgm:t>
        <a:bodyPr/>
        <a:lstStyle/>
        <a:p>
          <a:pPr latinLnBrk="1"/>
          <a:endParaRPr lang="ko-KR" altLang="en-US"/>
        </a:p>
      </dgm:t>
    </dgm:pt>
    <dgm:pt modelId="{6E1564DD-89DB-4BA0-9B87-6D6E9AC4BFA9}" type="sibTrans" cxnId="{F5E24172-9F52-4AA9-B20B-8BF868F47742}">
      <dgm:prSet/>
      <dgm:spPr/>
      <dgm:t>
        <a:bodyPr/>
        <a:lstStyle/>
        <a:p>
          <a:pPr latinLnBrk="1"/>
          <a:endParaRPr lang="ko-KR" altLang="en-US"/>
        </a:p>
      </dgm:t>
    </dgm:pt>
    <dgm:pt modelId="{AC9AD23D-F8F1-4E82-A4C2-AD744602EA82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응용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베이스 구축과 정보 시각화 예제 소개</a:t>
          </a:r>
        </a:p>
      </dgm:t>
    </dgm:pt>
    <dgm:pt modelId="{B5072AC0-C89D-4D06-9F07-61C0564F4168}" type="parTrans" cxnId="{CB85C74E-E4A3-49ED-A699-E7BEA2EB1BF4}">
      <dgm:prSet/>
      <dgm:spPr/>
      <dgm:t>
        <a:bodyPr/>
        <a:lstStyle/>
        <a:p>
          <a:pPr latinLnBrk="1"/>
          <a:endParaRPr lang="ko-KR" altLang="en-US"/>
        </a:p>
      </dgm:t>
    </dgm:pt>
    <dgm:pt modelId="{5F77080C-F133-4F7E-AA02-C7677EF21652}" type="sibTrans" cxnId="{CB85C74E-E4A3-49ED-A699-E7BEA2EB1BF4}">
      <dgm:prSet/>
      <dgm:spPr/>
      <dgm:t>
        <a:bodyPr/>
        <a:lstStyle/>
        <a:p>
          <a:pPr latinLnBrk="1"/>
          <a:endParaRPr lang="ko-KR" altLang="en-US"/>
        </a:p>
      </dgm:t>
    </dgm:pt>
    <dgm:pt modelId="{D1B9DA24-3AEC-4F63-8A1B-D2C4DF4D0815}" type="pres">
      <dgm:prSet presAssocID="{F8713BED-581F-4735-B175-7F0C1DA30BA6}" presName="linear" presStyleCnt="0">
        <dgm:presLayoutVars>
          <dgm:dir/>
          <dgm:resizeHandles val="exact"/>
        </dgm:presLayoutVars>
      </dgm:prSet>
      <dgm:spPr/>
    </dgm:pt>
    <dgm:pt modelId="{6722B8EF-15E7-45C0-B852-1366A96F2C00}" type="pres">
      <dgm:prSet presAssocID="{DC97A380-665E-4EAF-8E95-088BD11198DD}" presName="comp" presStyleCnt="0"/>
      <dgm:spPr/>
    </dgm:pt>
    <dgm:pt modelId="{AD1FCAC9-8728-4539-A3E4-ADB06DFEA877}" type="pres">
      <dgm:prSet presAssocID="{DC97A380-665E-4EAF-8E95-088BD11198DD}" presName="box" presStyleLbl="node1" presStyleIdx="0" presStyleCnt="1"/>
      <dgm:spPr/>
    </dgm:pt>
    <dgm:pt modelId="{31078853-2321-4F23-B268-6A09759BD455}" type="pres">
      <dgm:prSet presAssocID="{DC97A380-665E-4EAF-8E95-088BD11198DD}" presName="img" presStyleLbl="fgImgPlace1" presStyleIdx="0" presStyleCnt="1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</dgm:pt>
    <dgm:pt modelId="{78F715B6-EE8D-47B3-8E22-A77EDC6914A1}" type="pres">
      <dgm:prSet presAssocID="{DC97A380-665E-4EAF-8E95-088BD11198DD}" presName="text" presStyleLbl="node1" presStyleIdx="0" presStyleCnt="1">
        <dgm:presLayoutVars>
          <dgm:bulletEnabled val="1"/>
        </dgm:presLayoutVars>
      </dgm:prSet>
      <dgm:spPr/>
    </dgm:pt>
  </dgm:ptLst>
  <dgm:cxnLst>
    <dgm:cxn modelId="{F4E29F34-5A4A-4792-B614-6B317F462F9C}" type="presOf" srcId="{C72334CD-E359-4BF9-B4B7-06BAE536A827}" destId="{AD1FCAC9-8728-4539-A3E4-ADB06DFEA877}" srcOrd="0" destOrd="2" presId="urn:microsoft.com/office/officeart/2005/8/layout/vList4"/>
    <dgm:cxn modelId="{CB85C74E-E4A3-49ED-A699-E7BEA2EB1BF4}" srcId="{DC97A380-665E-4EAF-8E95-088BD11198DD}" destId="{AC9AD23D-F8F1-4E82-A4C2-AD744602EA82}" srcOrd="2" destOrd="0" parTransId="{B5072AC0-C89D-4D06-9F07-61C0564F4168}" sibTransId="{5F77080C-F133-4F7E-AA02-C7677EF21652}"/>
    <dgm:cxn modelId="{F5E24172-9F52-4AA9-B20B-8BF868F47742}" srcId="{DC97A380-665E-4EAF-8E95-088BD11198DD}" destId="{C72334CD-E359-4BF9-B4B7-06BAE536A827}" srcOrd="1" destOrd="0" parTransId="{4D9F3720-0CA9-48DF-8A67-D88802A47A3E}" sibTransId="{6E1564DD-89DB-4BA0-9B87-6D6E9AC4BFA9}"/>
    <dgm:cxn modelId="{60441080-1468-4B64-AF29-FBDC86657FB6}" type="presOf" srcId="{DC97A380-665E-4EAF-8E95-088BD11198DD}" destId="{78F715B6-EE8D-47B3-8E22-A77EDC6914A1}" srcOrd="1" destOrd="0" presId="urn:microsoft.com/office/officeart/2005/8/layout/vList4"/>
    <dgm:cxn modelId="{18CDFC8F-8FFE-4030-8985-529FB50A2023}" type="presOf" srcId="{AC9AD23D-F8F1-4E82-A4C2-AD744602EA82}" destId="{AD1FCAC9-8728-4539-A3E4-ADB06DFEA877}" srcOrd="0" destOrd="3" presId="urn:microsoft.com/office/officeart/2005/8/layout/vList4"/>
    <dgm:cxn modelId="{EFF94BA0-ED43-4E9E-8A78-8AA0F85E1071}" type="presOf" srcId="{AC9AD23D-F8F1-4E82-A4C2-AD744602EA82}" destId="{78F715B6-EE8D-47B3-8E22-A77EDC6914A1}" srcOrd="1" destOrd="3" presId="urn:microsoft.com/office/officeart/2005/8/layout/vList4"/>
    <dgm:cxn modelId="{BA4F1AA8-F475-41C9-9BA8-58CFA6024C99}" type="presOf" srcId="{AFF07674-364E-4247-BEA8-746B14CB1A92}" destId="{AD1FCAC9-8728-4539-A3E4-ADB06DFEA877}" srcOrd="0" destOrd="1" presId="urn:microsoft.com/office/officeart/2005/8/layout/vList4"/>
    <dgm:cxn modelId="{635913B4-890B-4B00-A774-AEAE50B4B29E}" type="presOf" srcId="{AFF07674-364E-4247-BEA8-746B14CB1A92}" destId="{78F715B6-EE8D-47B3-8E22-A77EDC6914A1}" srcOrd="1" destOrd="1" presId="urn:microsoft.com/office/officeart/2005/8/layout/vList4"/>
    <dgm:cxn modelId="{F076D3B6-1433-4F0A-A6AF-7B5CF73753CC}" type="presOf" srcId="{F8713BED-581F-4735-B175-7F0C1DA30BA6}" destId="{D1B9DA24-3AEC-4F63-8A1B-D2C4DF4D0815}" srcOrd="0" destOrd="0" presId="urn:microsoft.com/office/officeart/2005/8/layout/vList4"/>
    <dgm:cxn modelId="{8E438DC1-BA28-4FA3-A256-25C6A8CD2F4F}" srcId="{F8713BED-581F-4735-B175-7F0C1DA30BA6}" destId="{DC97A380-665E-4EAF-8E95-088BD11198DD}" srcOrd="0" destOrd="0" parTransId="{D254B56B-A504-408F-BB1A-0B791B69A67F}" sibTransId="{FC291959-4454-46D9-97A1-8715B21C286C}"/>
    <dgm:cxn modelId="{2DF511C4-F734-4D7B-BBF6-C69FE863C066}" type="presOf" srcId="{C72334CD-E359-4BF9-B4B7-06BAE536A827}" destId="{78F715B6-EE8D-47B3-8E22-A77EDC6914A1}" srcOrd="1" destOrd="2" presId="urn:microsoft.com/office/officeart/2005/8/layout/vList4"/>
    <dgm:cxn modelId="{F8ED05E3-B8CE-43A3-AF4A-D2A15D712CD4}" type="presOf" srcId="{DC97A380-665E-4EAF-8E95-088BD11198DD}" destId="{AD1FCAC9-8728-4539-A3E4-ADB06DFEA877}" srcOrd="0" destOrd="0" presId="urn:microsoft.com/office/officeart/2005/8/layout/vList4"/>
    <dgm:cxn modelId="{3C8209E8-A268-4679-82E6-C4209A9B0EAE}" srcId="{DC97A380-665E-4EAF-8E95-088BD11198DD}" destId="{AFF07674-364E-4247-BEA8-746B14CB1A92}" srcOrd="0" destOrd="0" parTransId="{4CD5F4B3-0687-4F54-9D83-D04015A6860C}" sibTransId="{B5308DEC-2A4B-4846-9F5E-05CB8933BEF3}"/>
    <dgm:cxn modelId="{CE2960B3-EBF3-45F2-B925-E8C9F284F35A}" type="presParOf" srcId="{D1B9DA24-3AEC-4F63-8A1B-D2C4DF4D0815}" destId="{6722B8EF-15E7-45C0-B852-1366A96F2C00}" srcOrd="0" destOrd="0" presId="urn:microsoft.com/office/officeart/2005/8/layout/vList4"/>
    <dgm:cxn modelId="{479283CC-4662-4B27-9272-FA0049F98017}" type="presParOf" srcId="{6722B8EF-15E7-45C0-B852-1366A96F2C00}" destId="{AD1FCAC9-8728-4539-A3E4-ADB06DFEA877}" srcOrd="0" destOrd="0" presId="urn:microsoft.com/office/officeart/2005/8/layout/vList4"/>
    <dgm:cxn modelId="{7F6C65D0-4BC5-4CF3-A57D-BC4A42E5AFD2}" type="presParOf" srcId="{6722B8EF-15E7-45C0-B852-1366A96F2C00}" destId="{31078853-2321-4F23-B268-6A09759BD455}" srcOrd="1" destOrd="0" presId="urn:microsoft.com/office/officeart/2005/8/layout/vList4"/>
    <dgm:cxn modelId="{2138D76D-B78A-4414-AD11-85310528108E}" type="presParOf" srcId="{6722B8EF-15E7-45C0-B852-1366A96F2C00}" destId="{78F715B6-EE8D-47B3-8E22-A77EDC6914A1}" srcOrd="2" destOrd="0" presId="urn:microsoft.com/office/officeart/2005/8/layout/vList4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1FCAC9-8728-4539-A3E4-ADB06DFEA877}">
      <dsp:nvSpPr>
        <dsp:cNvPr id="0" name=""/>
        <dsp:cNvSpPr/>
      </dsp:nvSpPr>
      <dsp:spPr>
        <a:xfrm>
          <a:off x="0" y="0"/>
          <a:ext cx="4723130" cy="128982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400" b="1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학습 내용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문제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효율적 데이터 관리와 효과적 데이터 표현 방법 필요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방법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관리 매체와 데이터 시각화 단계 설명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응용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베이스 구축과 정보 시각화 예제 소개</a:t>
          </a:r>
        </a:p>
      </dsp:txBody>
      <dsp:txXfrm>
        <a:off x="1073608" y="0"/>
        <a:ext cx="3649521" cy="1289823"/>
      </dsp:txXfrm>
    </dsp:sp>
    <dsp:sp modelId="{31078853-2321-4F23-B268-6A09759BD455}">
      <dsp:nvSpPr>
        <dsp:cNvPr id="0" name=""/>
        <dsp:cNvSpPr/>
      </dsp:nvSpPr>
      <dsp:spPr>
        <a:xfrm>
          <a:off x="128982" y="128982"/>
          <a:ext cx="944626" cy="1031858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4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939A80-8F61-4D8D-B32A-926D20BF3C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17</Pages>
  <Words>984</Words>
  <Characters>5610</Characters>
  <Application>Microsoft Office Word</Application>
  <DocSecurity>0</DocSecurity>
  <Lines>46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ChangSuKim</dc:creator>
  <cp:keywords/>
  <dc:description/>
  <cp:lastModifiedBy>문일</cp:lastModifiedBy>
  <cp:revision>5</cp:revision>
  <dcterms:created xsi:type="dcterms:W3CDTF">2022-03-15T06:41:00Z</dcterms:created>
  <dcterms:modified xsi:type="dcterms:W3CDTF">2022-03-21T03:58:00Z</dcterms:modified>
</cp:coreProperties>
</file>