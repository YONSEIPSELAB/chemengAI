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A9732" w14:textId="3AA3FC92" w:rsidR="00A60DF5" w:rsidRPr="00E86BE5" w:rsidRDefault="008F07A5" w:rsidP="00464990">
      <w:pPr>
        <w:pStyle w:val="1"/>
        <w:numPr>
          <w:ilvl w:val="0"/>
          <w:numId w:val="34"/>
        </w:numPr>
      </w:pPr>
      <w:r>
        <w:rPr>
          <w:rFonts w:hint="eastAsia"/>
        </w:rPr>
        <w:t>데이터 수집</w:t>
      </w:r>
    </w:p>
    <w:p w14:paraId="1F9719C7" w14:textId="77777777" w:rsidR="00BF16E7" w:rsidRDefault="00BF16E7" w:rsidP="00BF16E7">
      <w:pPr>
        <w:spacing w:line="240" w:lineRule="auto"/>
        <w:rPr>
          <w:rFonts w:ascii="함초롬바탕" w:eastAsia="함초롬바탕" w:hAnsi="함초롬바탕" w:cs="함초롬바탕"/>
        </w:rPr>
      </w:pPr>
    </w:p>
    <w:p w14:paraId="6F8D98D6" w14:textId="48F5FA7B" w:rsidR="00BF16E7" w:rsidRPr="00C80A31" w:rsidRDefault="00BF16E7" w:rsidP="00BF16E7">
      <w:pPr>
        <w:spacing w:line="240" w:lineRule="auto"/>
        <w:rPr>
          <w:rFonts w:ascii="함초롬바탕" w:eastAsia="함초롬바탕" w:hAnsi="함초롬바탕" w:cs="함초롬바탕"/>
        </w:rPr>
      </w:pPr>
      <w:r w:rsidRPr="00EF2BD0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262D303F" wp14:editId="44E0010A">
            <wp:extent cx="4723130" cy="1289823"/>
            <wp:effectExtent l="0" t="38100" r="1270" b="5715"/>
            <wp:docPr id="40" name="다이어그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46190CA1" w14:textId="7363BF09" w:rsidR="000A3371" w:rsidRPr="00EF2BD0" w:rsidRDefault="000A3371" w:rsidP="00BB74C9">
      <w:pPr>
        <w:spacing w:line="240" w:lineRule="auto"/>
        <w:rPr>
          <w:rFonts w:ascii="함초롬바탕" w:eastAsia="함초롬바탕" w:hAnsi="함초롬바탕" w:cs="함초롬바탕"/>
        </w:rPr>
      </w:pPr>
    </w:p>
    <w:p w14:paraId="586AE7E5" w14:textId="14D71AF0" w:rsidR="00A7670D" w:rsidRPr="000C13C2" w:rsidRDefault="00BB74C9" w:rsidP="00464990">
      <w:pPr>
        <w:pStyle w:val="2"/>
        <w:numPr>
          <w:ilvl w:val="0"/>
          <w:numId w:val="35"/>
        </w:numPr>
      </w:pPr>
      <w:r w:rsidRPr="00A7670D">
        <w:rPr>
          <w:rFonts w:hint="eastAsia"/>
        </w:rPr>
        <w:t>화공 산업 데이터</w:t>
      </w:r>
      <w:r w:rsidR="00D3137C" w:rsidRPr="00A7670D">
        <w:rPr>
          <w:rFonts w:hint="eastAsia"/>
        </w:rPr>
        <w:t xml:space="preserve"> 소개</w:t>
      </w:r>
    </w:p>
    <w:p w14:paraId="37749DC0" w14:textId="6F661755" w:rsidR="000C13C2" w:rsidRDefault="000C13C2" w:rsidP="00464990">
      <w:r>
        <w:rPr>
          <w:rFonts w:hint="eastAsia"/>
        </w:rPr>
        <w:t>화공 산업</w:t>
      </w:r>
      <w:r w:rsidR="00222412">
        <w:rPr>
          <w:rFonts w:hint="eastAsia"/>
        </w:rPr>
        <w:t>에서는</w:t>
      </w:r>
      <w:r w:rsidR="00B93F5E">
        <w:rPr>
          <w:rFonts w:hint="eastAsia"/>
        </w:rPr>
        <w:t xml:space="preserve"> </w:t>
      </w:r>
      <w:r w:rsidR="00222412">
        <w:rPr>
          <w:rFonts w:hint="eastAsia"/>
        </w:rPr>
        <w:t xml:space="preserve">실제 </w:t>
      </w:r>
      <w:r w:rsidR="00B93F5E">
        <w:rPr>
          <w:rFonts w:hint="eastAsia"/>
        </w:rPr>
        <w:t>공정</w:t>
      </w:r>
      <w:r w:rsidR="00222412">
        <w:rPr>
          <w:rFonts w:hint="eastAsia"/>
        </w:rPr>
        <w:t xml:space="preserve"> </w:t>
      </w:r>
      <w:r w:rsidR="00222412" w:rsidRPr="00A7670D">
        <w:rPr>
          <w:rFonts w:hint="eastAsia"/>
        </w:rPr>
        <w:t>·</w:t>
      </w:r>
      <w:r w:rsidR="00222412">
        <w:rPr>
          <w:rFonts w:hint="eastAsia"/>
        </w:rPr>
        <w:t xml:space="preserve"> 실험 </w:t>
      </w:r>
      <w:r w:rsidR="00222412" w:rsidRPr="00A7670D">
        <w:rPr>
          <w:rFonts w:hint="eastAsia"/>
        </w:rPr>
        <w:t>·</w:t>
      </w:r>
      <w:r w:rsidR="00222412">
        <w:rPr>
          <w:rFonts w:hint="eastAsia"/>
        </w:rPr>
        <w:t xml:space="preserve"> 시뮬레이션 등과 같은 다양한 출처로부터 데이터가 발생한다</w:t>
      </w:r>
      <w:r>
        <w:rPr>
          <w:rFonts w:hint="eastAsia"/>
        </w:rPr>
        <w:t>.</w:t>
      </w:r>
      <w:r>
        <w:t xml:space="preserve"> </w:t>
      </w:r>
      <w:r w:rsidR="007073AE">
        <w:rPr>
          <w:rFonts w:hint="eastAsia"/>
        </w:rPr>
        <w:t xml:space="preserve">이 데이터들은 </w:t>
      </w:r>
      <w:r w:rsidR="007073AE" w:rsidRPr="001B6FBE">
        <w:rPr>
          <w:rFonts w:hint="eastAsia"/>
          <w:b/>
        </w:rPr>
        <w:t>형태</w:t>
      </w:r>
      <w:r w:rsidR="007073AE">
        <w:rPr>
          <w:rFonts w:hint="eastAsia"/>
        </w:rPr>
        <w:t xml:space="preserve">와 </w:t>
      </w:r>
      <w:r w:rsidR="001B6FBE" w:rsidRPr="001B6FBE">
        <w:rPr>
          <w:rFonts w:hint="eastAsia"/>
          <w:b/>
        </w:rPr>
        <w:t xml:space="preserve">수치적 </w:t>
      </w:r>
      <w:r w:rsidR="007073AE" w:rsidRPr="001B6FBE">
        <w:rPr>
          <w:rFonts w:hint="eastAsia"/>
          <w:b/>
        </w:rPr>
        <w:t>의미</w:t>
      </w:r>
      <w:r w:rsidR="007073AE">
        <w:rPr>
          <w:rFonts w:hint="eastAsia"/>
        </w:rPr>
        <w:t>에 따라 분류가 다르며</w:t>
      </w:r>
      <w:r w:rsidR="007073AE">
        <w:t xml:space="preserve"> </w:t>
      </w:r>
      <w:r w:rsidR="007073AE">
        <w:rPr>
          <w:rFonts w:hint="eastAsia"/>
        </w:rPr>
        <w:t xml:space="preserve">적절한 수집 </w:t>
      </w:r>
      <w:r w:rsidR="007073AE" w:rsidRPr="00A7670D">
        <w:rPr>
          <w:rFonts w:hint="eastAsia"/>
        </w:rPr>
        <w:t>·</w:t>
      </w:r>
      <w:r w:rsidR="007073AE">
        <w:rPr>
          <w:rFonts w:hint="eastAsia"/>
        </w:rPr>
        <w:t xml:space="preserve"> 저장 </w:t>
      </w:r>
      <w:r w:rsidR="007073AE" w:rsidRPr="00A7670D">
        <w:rPr>
          <w:rFonts w:hint="eastAsia"/>
        </w:rPr>
        <w:t>·</w:t>
      </w:r>
      <w:r w:rsidR="007073AE">
        <w:rPr>
          <w:rFonts w:hint="eastAsia"/>
        </w:rPr>
        <w:t xml:space="preserve"> 변환 </w:t>
      </w:r>
      <w:r w:rsidR="007073AE" w:rsidRPr="00A7670D">
        <w:rPr>
          <w:rFonts w:hint="eastAsia"/>
        </w:rPr>
        <w:t>·</w:t>
      </w:r>
      <w:r w:rsidR="007073AE">
        <w:rPr>
          <w:rFonts w:hint="eastAsia"/>
        </w:rPr>
        <w:t xml:space="preserve"> 이용방법이 다르다.</w:t>
      </w:r>
      <w:r w:rsidR="00602B78">
        <w:t xml:space="preserve"> ‘</w:t>
      </w:r>
      <w:r w:rsidR="00602B78">
        <w:rPr>
          <w:rFonts w:hint="eastAsia"/>
        </w:rPr>
        <w:t>화공 산업 데이터 소개</w:t>
      </w:r>
      <w:r w:rsidR="00602B78">
        <w:t>’</w:t>
      </w:r>
      <w:r w:rsidR="00602B78">
        <w:rPr>
          <w:rFonts w:hint="eastAsia"/>
        </w:rPr>
        <w:t>는 데이터의 원시적인 형태와 화공 산업에서 이용되는 데이터를 소개한다.</w:t>
      </w:r>
    </w:p>
    <w:p w14:paraId="448FBB13" w14:textId="00CC3CE0" w:rsidR="00980F15" w:rsidRDefault="00980F15" w:rsidP="00464990">
      <w:r>
        <w:rPr>
          <w:rFonts w:hint="eastAsia"/>
        </w:rPr>
        <w:t>특히 화공 산업 현장에서는 매우 다양한 출처로부터 실시간으로 엄청난 양의 데이터와 정보가 산출되고 있다.</w:t>
      </w:r>
      <w:r>
        <w:t xml:space="preserve"> </w:t>
      </w:r>
      <w:r>
        <w:rPr>
          <w:rFonts w:hint="eastAsia"/>
        </w:rPr>
        <w:t>이러한 빅데이터를 효과적으로 활용하기 위해서 데이터 수집</w:t>
      </w:r>
      <w:r>
        <w:t xml:space="preserve"> </w:t>
      </w:r>
      <w:r>
        <w:rPr>
          <w:rFonts w:hint="eastAsia"/>
        </w:rPr>
        <w:t>단계에서부터 잘 관리</w:t>
      </w:r>
      <w:ins w:id="0" w:author="문일" w:date="2022-03-21T10:21:00Z">
        <w:r w:rsidR="00445131">
          <w:rPr>
            <w:rFonts w:hint="eastAsia"/>
          </w:rPr>
          <w:t>하고</w:t>
        </w:r>
      </w:ins>
      <w:del w:id="1" w:author="문일" w:date="2022-03-21T10:21:00Z">
        <w:r w:rsidDel="00445131">
          <w:rPr>
            <w:rFonts w:hint="eastAsia"/>
          </w:rPr>
          <w:delText xml:space="preserve"> 및</w:delText>
        </w:r>
      </w:del>
      <w:r>
        <w:rPr>
          <w:rFonts w:hint="eastAsia"/>
        </w:rPr>
        <w:t xml:space="preserve"> 처리할 필요가 있다.</w:t>
      </w:r>
      <w:r>
        <w:t xml:space="preserve"> </w:t>
      </w:r>
      <w:r>
        <w:rPr>
          <w:rFonts w:hint="eastAsia"/>
        </w:rPr>
        <w:t>즉 문제 해결의 목적과 효과 등을 문제 설정 단계에</w:t>
      </w:r>
      <w:ins w:id="2" w:author="문일" w:date="2022-03-21T10:22:00Z">
        <w:r w:rsidR="00445131">
          <w:rPr>
            <w:rFonts w:hint="eastAsia"/>
          </w:rPr>
          <w:t>서</w:t>
        </w:r>
      </w:ins>
      <w:r>
        <w:rPr>
          <w:rFonts w:hint="eastAsia"/>
        </w:rPr>
        <w:t xml:space="preserve"> 명확히 정한 후,</w:t>
      </w:r>
      <w:r>
        <w:t xml:space="preserve"> </w:t>
      </w:r>
      <w:r>
        <w:rPr>
          <w:rFonts w:hint="eastAsia"/>
        </w:rPr>
        <w:t>이러한 문제 해결에 필요한 데이터를 수집</w:t>
      </w:r>
      <w:r>
        <w:t xml:space="preserve">, </w:t>
      </w:r>
      <w:r>
        <w:rPr>
          <w:rFonts w:hint="eastAsia"/>
        </w:rPr>
        <w:t>처리,</w:t>
      </w:r>
      <w:r>
        <w:t xml:space="preserve"> </w:t>
      </w:r>
      <w:r>
        <w:rPr>
          <w:rFonts w:hint="eastAsia"/>
        </w:rPr>
        <w:t>관리하는 역량이 결국 문제 해결을 위해 가장 중요한 단계라 할 수 있다.</w:t>
      </w:r>
    </w:p>
    <w:p w14:paraId="3A99FC0F" w14:textId="1B9444FA" w:rsidR="00980F15" w:rsidRDefault="00980F15" w:rsidP="00464990">
      <w:r>
        <w:rPr>
          <w:rFonts w:hint="eastAsia"/>
        </w:rPr>
        <w:t>발생 및 수집 가능한 다양한 데이터를 적절한 수준으로 가공</w:t>
      </w:r>
      <w:ins w:id="3" w:author="문일" w:date="2022-03-21T10:22:00Z">
        <w:r w:rsidR="00445131">
          <w:rPr>
            <w:rFonts w:hint="eastAsia"/>
          </w:rPr>
          <w:t>하고</w:t>
        </w:r>
      </w:ins>
      <w:del w:id="4" w:author="문일" w:date="2022-03-21T10:22:00Z">
        <w:r w:rsidDel="00445131">
          <w:rPr>
            <w:rFonts w:hint="eastAsia"/>
          </w:rPr>
          <w:delText xml:space="preserve"> 및</w:delText>
        </w:r>
      </w:del>
      <w:r>
        <w:rPr>
          <w:rFonts w:hint="eastAsia"/>
        </w:rPr>
        <w:t xml:space="preserve"> 처리함으로써 </w:t>
      </w:r>
      <w:del w:id="5" w:author="문일" w:date="2022-03-21T10:23:00Z">
        <w:r w:rsidDel="00445131">
          <w:rPr>
            <w:rFonts w:hint="eastAsia"/>
          </w:rPr>
          <w:delText xml:space="preserve">인공지능을 이용한 </w:delText>
        </w:r>
      </w:del>
      <w:r>
        <w:rPr>
          <w:rFonts w:hint="eastAsia"/>
        </w:rPr>
        <w:t>문제 해결 과정에 소비되는 계산 시간과 전산 부담을 줄이 수 있다.</w:t>
      </w:r>
      <w:r>
        <w:t xml:space="preserve"> </w:t>
      </w:r>
      <w:r>
        <w:rPr>
          <w:rFonts w:hint="eastAsia"/>
        </w:rPr>
        <w:t>또한 이러한 효과적인 데이터의 수집은 비단 해결 과정 중의 효율성은 물론 문제 해결 후,</w:t>
      </w:r>
      <w:r>
        <w:t xml:space="preserve"> </w:t>
      </w:r>
      <w:r>
        <w:rPr>
          <w:rFonts w:hint="eastAsia"/>
        </w:rPr>
        <w:t>실제 적용하기 위한 과정에서도 문제 풀이의 결과를 직관적으로 현장에 적용할 수 있는 장점을 갖는다.</w:t>
      </w:r>
    </w:p>
    <w:p w14:paraId="1D3EBE4A" w14:textId="7643476D" w:rsidR="000C13C2" w:rsidRDefault="000C13C2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0E181DE2" w14:textId="07DBE9A6" w:rsidR="00FC4453" w:rsidRDefault="00FC4453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t>D</w:t>
      </w:r>
      <w:r>
        <w:t xml:space="preserve">IKW </w:t>
      </w:r>
      <w:r>
        <w:rPr>
          <w:rFonts w:hint="eastAsia"/>
        </w:rPr>
        <w:t>피라미드</w:t>
      </w:r>
    </w:p>
    <w:p w14:paraId="3645401C" w14:textId="3E5F8348" w:rsidR="00FC4453" w:rsidRDefault="00FC4453" w:rsidP="003D729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33170C2" wp14:editId="1AFBAA52">
            <wp:extent cx="4010025" cy="2181307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0748" cy="21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3A9F" w14:textId="4A0D96AF" w:rsidR="003D729E" w:rsidRPr="003D729E" w:rsidRDefault="003D729E" w:rsidP="003D729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1. DIKW </w:t>
      </w:r>
      <w:r>
        <w:rPr>
          <w:rFonts w:ascii="함초롬바탕" w:eastAsia="함초롬바탕" w:hAnsi="함초롬바탕" w:cs="함초롬바탕" w:hint="eastAsia"/>
        </w:rPr>
        <w:t>피라미드</w:t>
      </w:r>
    </w:p>
    <w:p w14:paraId="73E4F01C" w14:textId="06ECD8A5" w:rsidR="00FC4453" w:rsidRDefault="008C0307" w:rsidP="008C0307">
      <w:r>
        <w:t xml:space="preserve">- </w:t>
      </w:r>
      <w:r w:rsidR="00FC4453" w:rsidRPr="00FC4453">
        <w:t xml:space="preserve">Data, Information, Knowledge, Wisdom으로 이루어진 </w:t>
      </w:r>
      <w:r w:rsidR="00FC4453">
        <w:rPr>
          <w:rFonts w:hint="eastAsia"/>
        </w:rPr>
        <w:t>계층도</w:t>
      </w:r>
      <w:r w:rsidR="006C00E3">
        <w:rPr>
          <w:rFonts w:hint="eastAsia"/>
        </w:rPr>
        <w:t>는 과학</w:t>
      </w:r>
      <w:r w:rsidR="006C00E3">
        <w:t xml:space="preserve"> </w:t>
      </w:r>
      <w:r w:rsidR="006C00E3">
        <w:rPr>
          <w:rFonts w:hint="eastAsia"/>
        </w:rPr>
        <w:t>및 공학 분야에서 널리 인용되는 형태이다.</w:t>
      </w:r>
      <w:r w:rsidR="00980F15">
        <w:t xml:space="preserve"> </w:t>
      </w:r>
    </w:p>
    <w:p w14:paraId="7BE3F527" w14:textId="4E470E0A" w:rsidR="00FC4453" w:rsidRDefault="008C0307" w:rsidP="008C0307">
      <w:r>
        <w:rPr>
          <w:rFonts w:hint="eastAsia"/>
        </w:rPr>
        <w:t>-</w:t>
      </w:r>
      <w:r>
        <w:t xml:space="preserve"> </w:t>
      </w:r>
      <w:r w:rsidR="006C00E3">
        <w:rPr>
          <w:rFonts w:hint="eastAsia"/>
        </w:rPr>
        <w:t xml:space="preserve">데이터는 </w:t>
      </w:r>
      <w:r w:rsidR="006C00E3" w:rsidRPr="006C00E3">
        <w:rPr>
          <w:rFonts w:hint="eastAsia"/>
        </w:rPr>
        <w:t>관찰</w:t>
      </w:r>
      <w:r w:rsidR="006C00E3" w:rsidRPr="006C00E3">
        <w:t>, 측정을 통해서 수집된 사실이나 값, 수치, 문자 등 가공되지 않은</w:t>
      </w:r>
      <w:r w:rsidR="006C00E3">
        <w:rPr>
          <w:rFonts w:hint="eastAsia"/>
        </w:rPr>
        <w:t xml:space="preserve"> </w:t>
      </w:r>
      <w:ins w:id="6" w:author="문일" w:date="2022-03-21T10:25:00Z">
        <w:r w:rsidR="00445131">
          <w:rPr>
            <w:rFonts w:hint="eastAsia"/>
          </w:rPr>
          <w:t xml:space="preserve">원래의 </w:t>
        </w:r>
        <w:proofErr w:type="spellStart"/>
        <w:r w:rsidR="00445131">
          <w:rPr>
            <w:rFonts w:hint="eastAsia"/>
          </w:rPr>
          <w:t>자료를</w:t>
        </w:r>
      </w:ins>
      <w:del w:id="7" w:author="문일" w:date="2022-03-21T10:25:00Z">
        <w:r w:rsidR="006C00E3" w:rsidDel="00445131">
          <w:rPr>
            <w:rFonts w:hint="eastAsia"/>
          </w:rPr>
          <w:delText xml:space="preserve">날 것을 </w:delText>
        </w:r>
      </w:del>
      <w:r w:rsidR="006C00E3">
        <w:rPr>
          <w:rFonts w:hint="eastAsia"/>
        </w:rPr>
        <w:t>의미한다</w:t>
      </w:r>
      <w:proofErr w:type="spellEnd"/>
      <w:r w:rsidR="006C00E3">
        <w:rPr>
          <w:rFonts w:hint="eastAsia"/>
        </w:rPr>
        <w:t>.</w:t>
      </w:r>
    </w:p>
    <w:p w14:paraId="06CEF48A" w14:textId="2987B9A6" w:rsidR="00FC4453" w:rsidRDefault="008C0307" w:rsidP="008C0307">
      <w:r>
        <w:rPr>
          <w:rFonts w:hint="eastAsia"/>
        </w:rPr>
        <w:t>-</w:t>
      </w:r>
      <w:r>
        <w:t xml:space="preserve"> </w:t>
      </w:r>
      <w:r w:rsidR="00B47CFA">
        <w:rPr>
          <w:rFonts w:hint="eastAsia"/>
        </w:rPr>
        <w:t>정보는 필요에 의해 정제 및 가공된 데이터를 의미한다.</w:t>
      </w:r>
    </w:p>
    <w:p w14:paraId="2D21713B" w14:textId="7EED6E88" w:rsidR="00B47CFA" w:rsidRDefault="008C0307" w:rsidP="008C0307">
      <w:r>
        <w:rPr>
          <w:rFonts w:hint="eastAsia"/>
        </w:rPr>
        <w:t>-</w:t>
      </w:r>
      <w:r>
        <w:t xml:space="preserve"> </w:t>
      </w:r>
      <w:r w:rsidR="00B47CFA">
        <w:rPr>
          <w:rFonts w:hint="eastAsia"/>
        </w:rPr>
        <w:t>지식은 일반화하고 체계화된 즉시 적용 가능한 데이터 형태이다.</w:t>
      </w:r>
    </w:p>
    <w:p w14:paraId="7782405D" w14:textId="77777777" w:rsidR="00980F15" w:rsidRDefault="008C0307" w:rsidP="008C0307">
      <w:r>
        <w:rPr>
          <w:rFonts w:hint="eastAsia"/>
        </w:rPr>
        <w:t>-</w:t>
      </w:r>
      <w:r>
        <w:t xml:space="preserve"> </w:t>
      </w:r>
      <w:r w:rsidR="00B47CFA">
        <w:rPr>
          <w:rFonts w:hint="eastAsia"/>
        </w:rPr>
        <w:t>지혜는 지식의 근본원리에 대한 이해를 바탕으로 도출되는 아이디어이다.</w:t>
      </w:r>
    </w:p>
    <w:p w14:paraId="5AEC147D" w14:textId="79BC6C1E" w:rsidR="00980F15" w:rsidRPr="00980F15" w:rsidRDefault="00980F15" w:rsidP="00980F15">
      <w:r>
        <w:rPr>
          <w:rFonts w:hint="eastAsia"/>
        </w:rPr>
        <w:t xml:space="preserve">그림 </w:t>
      </w:r>
      <w:r>
        <w:t>1</w:t>
      </w:r>
      <w:r>
        <w:rPr>
          <w:rFonts w:hint="eastAsia"/>
        </w:rPr>
        <w:t>에서 보는 바와 같이</w:t>
      </w:r>
      <w:r>
        <w:t xml:space="preserve">, </w:t>
      </w:r>
      <w:r>
        <w:rPr>
          <w:rFonts w:hint="eastAsia"/>
        </w:rPr>
        <w:t>데이터의 양과 질은 상위로의 피라미드 구조를 갖는다.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인공지능을 이용한 문제 해결이란 결국 빅 데이터로부터 적절한 수준의 정보 더 나아가 지식을 유출하는 과정을 일컫는다.</w:t>
      </w:r>
      <w:r>
        <w:t xml:space="preserve"> </w:t>
      </w:r>
      <w:r>
        <w:rPr>
          <w:rFonts w:hint="eastAsia"/>
        </w:rPr>
        <w:t>인간의 인지와 연산으로는 행할 수 없는 방대한 정보의 관계를 인공지능 방법론으로 조직화하고,</w:t>
      </w:r>
      <w:r>
        <w:t xml:space="preserve"> </w:t>
      </w:r>
      <w:r>
        <w:rPr>
          <w:rFonts w:hint="eastAsia"/>
        </w:rPr>
        <w:t>분류하고,</w:t>
      </w:r>
      <w:r>
        <w:t xml:space="preserve"> </w:t>
      </w:r>
      <w:r>
        <w:rPr>
          <w:rFonts w:hint="eastAsia"/>
        </w:rPr>
        <w:t>해석을 하는 과정이 인공지능 기반 문제 해결의 핵심이다.</w:t>
      </w:r>
    </w:p>
    <w:p w14:paraId="303F78D4" w14:textId="03A031ED" w:rsidR="00FC4453" w:rsidRPr="00305A17" w:rsidRDefault="00FC4453" w:rsidP="008C0307"/>
    <w:p w14:paraId="29A5A3C4" w14:textId="30348222" w:rsidR="009258F7" w:rsidRDefault="009258F7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t xml:space="preserve">빅데이터의 </w:t>
      </w:r>
      <w:r>
        <w:t>4V</w:t>
      </w:r>
    </w:p>
    <w:p w14:paraId="52886CF8" w14:textId="791EF87F" w:rsidR="009258F7" w:rsidRDefault="009258F7" w:rsidP="009258F7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5C3E6E5F" wp14:editId="32D8904B">
            <wp:extent cx="4529470" cy="2659343"/>
            <wp:effectExtent l="0" t="0" r="4445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4088" cy="26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0FB5" w14:textId="5C13EFF1" w:rsidR="003D729E" w:rsidRPr="003D729E" w:rsidRDefault="003D729E" w:rsidP="003D729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2. </w:t>
      </w:r>
      <w:r>
        <w:rPr>
          <w:rFonts w:ascii="함초롬바탕" w:eastAsia="함초롬바탕" w:hAnsi="함초롬바탕" w:cs="함초롬바탕" w:hint="eastAsia"/>
        </w:rPr>
        <w:t xml:space="preserve">빅데이터의 </w:t>
      </w:r>
      <w:r>
        <w:rPr>
          <w:rFonts w:ascii="함초롬바탕" w:eastAsia="함초롬바탕" w:hAnsi="함초롬바탕" w:cs="함초롬바탕"/>
        </w:rPr>
        <w:t>4V</w:t>
      </w:r>
    </w:p>
    <w:p w14:paraId="56C94CF8" w14:textId="5EDB0505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 xml:space="preserve">빅데이터는 단순히 많은 데이터를 의미하는 것이 아닌 편집 </w:t>
      </w:r>
      <w:r w:rsidR="009258F7">
        <w:t xml:space="preserve">(Compilation), </w:t>
      </w:r>
      <w:r w:rsidR="009258F7">
        <w:rPr>
          <w:rFonts w:hint="eastAsia"/>
        </w:rPr>
        <w:t xml:space="preserve">저장 </w:t>
      </w:r>
      <w:r w:rsidR="009258F7">
        <w:t xml:space="preserve">(Storage), </w:t>
      </w:r>
      <w:r w:rsidR="009258F7">
        <w:rPr>
          <w:rFonts w:hint="eastAsia"/>
        </w:rPr>
        <w:t xml:space="preserve">사용 </w:t>
      </w:r>
      <w:r w:rsidR="009258F7">
        <w:t>(Exploitation)</w:t>
      </w:r>
      <w:r w:rsidR="009258F7">
        <w:rPr>
          <w:rFonts w:hint="eastAsia"/>
        </w:rPr>
        <w:t>이 가능한 데이터 들을 의미한다.</w:t>
      </w:r>
    </w:p>
    <w:p w14:paraId="039AAEFF" w14:textId="2B918CE9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빅데이터는 보통 4가지 큰 요소가 있는데,</w:t>
      </w:r>
      <w:r w:rsidR="009258F7">
        <w:t xml:space="preserve"> </w:t>
      </w:r>
      <w:r w:rsidR="009258F7">
        <w:rPr>
          <w:rFonts w:hint="eastAsia"/>
        </w:rPr>
        <w:t xml:space="preserve">이것들은 크기 </w:t>
      </w:r>
      <w:r w:rsidR="009258F7">
        <w:t xml:space="preserve">(Volume), </w:t>
      </w:r>
      <w:r w:rsidR="009258F7">
        <w:rPr>
          <w:rFonts w:hint="eastAsia"/>
        </w:rPr>
        <w:t xml:space="preserve">속도 </w:t>
      </w:r>
      <w:r w:rsidR="009258F7">
        <w:t>(</w:t>
      </w:r>
      <w:r w:rsidR="009258F7">
        <w:rPr>
          <w:rFonts w:hint="eastAsia"/>
        </w:rPr>
        <w:t>V</w:t>
      </w:r>
      <w:r w:rsidR="009258F7">
        <w:t xml:space="preserve">elocity), </w:t>
      </w:r>
      <w:r w:rsidR="009258F7">
        <w:rPr>
          <w:rFonts w:hint="eastAsia"/>
        </w:rPr>
        <w:t xml:space="preserve">다양성 </w:t>
      </w:r>
      <w:r w:rsidR="009258F7">
        <w:t xml:space="preserve">(Variety), </w:t>
      </w:r>
      <w:r w:rsidR="009258F7">
        <w:rPr>
          <w:rFonts w:hint="eastAsia"/>
        </w:rPr>
        <w:t xml:space="preserve">정확성 </w:t>
      </w:r>
      <w:r w:rsidR="009258F7">
        <w:t>(Veracity)</w:t>
      </w:r>
      <w:r w:rsidR="009258F7">
        <w:rPr>
          <w:rFonts w:hint="eastAsia"/>
        </w:rPr>
        <w:t>이다.</w:t>
      </w:r>
    </w:p>
    <w:p w14:paraId="60382B80" w14:textId="34FE3715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빅데이터에서 크기는 정통적인 의미에서 데이터 크기를 의미한다.</w:t>
      </w:r>
      <w:r w:rsidR="009258F7">
        <w:t xml:space="preserve"> SNS</w:t>
      </w:r>
      <w:r w:rsidR="009258F7">
        <w:rPr>
          <w:rFonts w:hint="eastAsia"/>
        </w:rPr>
        <w:t>나 특정 장치로부터 매우 많은 양의 데이터</w:t>
      </w:r>
      <w:del w:id="8" w:author="문일" w:date="2022-03-21T10:27:00Z">
        <w:r w:rsidR="009258F7" w:rsidDel="00445131">
          <w:rPr>
            <w:rFonts w:hint="eastAsia"/>
          </w:rPr>
          <w:delText>의</w:delText>
        </w:r>
      </w:del>
      <w:r w:rsidR="009258F7">
        <w:rPr>
          <w:rFonts w:hint="eastAsia"/>
        </w:rPr>
        <w:t xml:space="preserve"> 축적이 가능해야</w:t>
      </w:r>
      <w:r w:rsidR="002A337A">
        <w:rPr>
          <w:rFonts w:hint="eastAsia"/>
        </w:rPr>
        <w:t xml:space="preserve"> </w:t>
      </w:r>
      <w:r w:rsidR="009258F7">
        <w:rPr>
          <w:rFonts w:hint="eastAsia"/>
        </w:rPr>
        <w:t>한다.</w:t>
      </w:r>
    </w:p>
    <w:p w14:paraId="65E9B68C" w14:textId="1793E664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많은 양의 데이터는 데이터 베이스나 분석을 위한 계산 엔진으로 이동이 원활해야</w:t>
      </w:r>
      <w:r w:rsidR="002A337A">
        <w:rPr>
          <w:rFonts w:hint="eastAsia"/>
        </w:rPr>
        <w:t xml:space="preserve"> </w:t>
      </w:r>
      <w:r w:rsidR="009258F7">
        <w:rPr>
          <w:rFonts w:hint="eastAsia"/>
        </w:rPr>
        <w:t>한다.</w:t>
      </w:r>
      <w:r w:rsidR="009258F7">
        <w:t xml:space="preserve"> </w:t>
      </w:r>
      <w:r w:rsidR="009258F7">
        <w:rPr>
          <w:rFonts w:hint="eastAsia"/>
        </w:rPr>
        <w:t xml:space="preserve">데이터의 수집 </w:t>
      </w:r>
      <w:r w:rsidR="009258F7" w:rsidRPr="00A7670D">
        <w:rPr>
          <w:rFonts w:hint="eastAsia"/>
        </w:rPr>
        <w:t>·</w:t>
      </w:r>
      <w:r w:rsidR="009258F7">
        <w:rPr>
          <w:rFonts w:hint="eastAsia"/>
        </w:rPr>
        <w:t xml:space="preserve"> 저장 </w:t>
      </w:r>
      <w:r w:rsidR="009258F7" w:rsidRPr="00A7670D">
        <w:rPr>
          <w:rFonts w:hint="eastAsia"/>
        </w:rPr>
        <w:t>·</w:t>
      </w:r>
      <w:r w:rsidR="009258F7">
        <w:rPr>
          <w:rFonts w:hint="eastAsia"/>
        </w:rPr>
        <w:t xml:space="preserve"> 변환 </w:t>
      </w:r>
      <w:r w:rsidR="009258F7" w:rsidRPr="00A7670D">
        <w:rPr>
          <w:rFonts w:hint="eastAsia"/>
        </w:rPr>
        <w:t>·</w:t>
      </w:r>
      <w:r w:rsidR="009258F7">
        <w:rPr>
          <w:rFonts w:hint="eastAsia"/>
        </w:rPr>
        <w:t xml:space="preserve"> 이용을 위해서 데이터의 전송/계산 속도는 빅데이터에서 역시 중요한 요소다.</w:t>
      </w:r>
    </w:p>
    <w:p w14:paraId="2118EF86" w14:textId="5A2A60E7" w:rsidR="009258F7" w:rsidRDefault="008C0307" w:rsidP="008C0307">
      <w:r>
        <w:rPr>
          <w:rFonts w:hint="eastAsia"/>
        </w:rPr>
        <w:t>-</w:t>
      </w:r>
      <w:r>
        <w:t xml:space="preserve"> </w:t>
      </w:r>
      <w:r w:rsidR="009258F7">
        <w:rPr>
          <w:rFonts w:hint="eastAsia"/>
        </w:rPr>
        <w:t>다양성은 데이터의 범용적인 사용을 위해 필요한 요소다.</w:t>
      </w:r>
      <w:r w:rsidR="009258F7">
        <w:t xml:space="preserve"> </w:t>
      </w:r>
      <w:r w:rsidR="009258F7">
        <w:rPr>
          <w:rFonts w:hint="eastAsia"/>
        </w:rPr>
        <w:t xml:space="preserve">다양한 관점으로부터 객관적이고 명확한 정보 </w:t>
      </w:r>
      <w:r w:rsidR="009258F7">
        <w:t>(Information)</w:t>
      </w:r>
      <w:r w:rsidR="009258F7">
        <w:rPr>
          <w:rFonts w:hint="eastAsia"/>
        </w:rPr>
        <w:t>를 추출하여 가치판단을 도울 수 있어야한</w:t>
      </w:r>
      <w:r w:rsidR="009258F7">
        <w:rPr>
          <w:rFonts w:hint="eastAsia"/>
        </w:rPr>
        <w:lastRenderedPageBreak/>
        <w:t>다.</w:t>
      </w:r>
    </w:p>
    <w:p w14:paraId="4EE41729" w14:textId="77777777" w:rsidR="00980F15" w:rsidRDefault="008C0307" w:rsidP="008C0307">
      <w:r>
        <w:t xml:space="preserve">- </w:t>
      </w:r>
      <w:r w:rsidR="009258F7">
        <w:rPr>
          <w:rFonts w:hint="eastAsia"/>
        </w:rPr>
        <w:t>빅데이터는 종종 데이터의 유실이나 변형이 생길 수 있다.</w:t>
      </w:r>
      <w:r w:rsidR="009258F7">
        <w:t xml:space="preserve"> </w:t>
      </w:r>
      <w:r w:rsidR="009258F7">
        <w:rPr>
          <w:rFonts w:hint="eastAsia"/>
        </w:rPr>
        <w:t>데이터의 정확성은 데이터 의존이 가능한 기준을 제시하므로 데이터의 사용과 직결되는 요소이다.</w:t>
      </w:r>
      <w:r w:rsidR="009258F7">
        <w:t xml:space="preserve"> </w:t>
      </w:r>
    </w:p>
    <w:p w14:paraId="44D94CD9" w14:textId="1F5967D3" w:rsidR="009258F7" w:rsidRDefault="009258F7" w:rsidP="008C0307"/>
    <w:p w14:paraId="089FEAE0" w14:textId="34494D21" w:rsidR="000C13C2" w:rsidRDefault="000C13C2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t>데이터의</w:t>
      </w:r>
      <w:r>
        <w:t xml:space="preserve"> </w:t>
      </w:r>
      <w:r>
        <w:rPr>
          <w:rFonts w:hint="eastAsia"/>
        </w:rPr>
        <w:t>형태</w:t>
      </w:r>
    </w:p>
    <w:p w14:paraId="7923CB18" w14:textId="6940A2E2" w:rsidR="000C13C2" w:rsidRDefault="00145F12" w:rsidP="00145F12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A6B9B69" wp14:editId="4D35D8B2">
            <wp:extent cx="3673503" cy="2245687"/>
            <wp:effectExtent l="0" t="0" r="3175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9147" cy="225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B754" w14:textId="4C8CA406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3. </w:t>
      </w:r>
      <w:r>
        <w:rPr>
          <w:rFonts w:ascii="함초롬바탕" w:eastAsia="함초롬바탕" w:hAnsi="함초롬바탕" w:cs="함초롬바탕" w:hint="eastAsia"/>
        </w:rPr>
        <w:t>데이터의 형태: 정형,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비정</w:t>
      </w:r>
      <w:r w:rsidR="002A337A">
        <w:rPr>
          <w:rFonts w:ascii="함초롬바탕" w:eastAsia="함초롬바탕" w:hAnsi="함초롬바탕" w:cs="함초롬바탕" w:hint="eastAsia"/>
        </w:rPr>
        <w:t>형</w:t>
      </w:r>
      <w:r>
        <w:rPr>
          <w:rFonts w:ascii="함초롬바탕" w:eastAsia="함초롬바탕" w:hAnsi="함초롬바탕" w:cs="함초롬바탕" w:hint="eastAsia"/>
        </w:rPr>
        <w:t>,</w:t>
      </w:r>
      <w:r>
        <w:rPr>
          <w:rFonts w:ascii="함초롬바탕" w:eastAsia="함초롬바탕" w:hAnsi="함초롬바탕" w:cs="함초롬바탕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준정형</w:t>
      </w:r>
      <w:proofErr w:type="spellEnd"/>
    </w:p>
    <w:p w14:paraId="26F26CDF" w14:textId="68F2354B" w:rsidR="00361EF1" w:rsidRPr="00D56FEB" w:rsidRDefault="000735EE" w:rsidP="00464990">
      <w:r>
        <w:rPr>
          <w:rFonts w:hint="eastAsia"/>
        </w:rPr>
        <w:t xml:space="preserve">데이터의 형태는 </w:t>
      </w:r>
      <w:r w:rsidRPr="005E5266">
        <w:rPr>
          <w:rFonts w:hint="eastAsia"/>
          <w:b/>
        </w:rPr>
        <w:t>정형 데이터</w:t>
      </w:r>
      <w:r>
        <w:rPr>
          <w:rFonts w:hint="eastAsia"/>
        </w:rPr>
        <w:t xml:space="preserve"> </w:t>
      </w:r>
      <w:r>
        <w:t xml:space="preserve">(Structured data), </w:t>
      </w:r>
      <w:r w:rsidRPr="005E5266">
        <w:rPr>
          <w:rFonts w:hint="eastAsia"/>
          <w:b/>
        </w:rPr>
        <w:t>비정형 데이터</w:t>
      </w:r>
      <w:r>
        <w:rPr>
          <w:rFonts w:hint="eastAsia"/>
        </w:rPr>
        <w:t xml:space="preserve"> </w:t>
      </w:r>
      <w:r>
        <w:t xml:space="preserve">(Unstructured data), </w:t>
      </w:r>
      <w:r>
        <w:rPr>
          <w:rFonts w:hint="eastAsia"/>
        </w:rPr>
        <w:t xml:space="preserve">그리고 </w:t>
      </w:r>
      <w:proofErr w:type="spellStart"/>
      <w:r w:rsidRPr="005E5266">
        <w:rPr>
          <w:rFonts w:hint="eastAsia"/>
          <w:b/>
        </w:rPr>
        <w:t>준정형</w:t>
      </w:r>
      <w:proofErr w:type="spellEnd"/>
      <w:r w:rsidRPr="005E5266">
        <w:rPr>
          <w:rFonts w:hint="eastAsia"/>
          <w:b/>
        </w:rPr>
        <w:t xml:space="preserve"> 데이터</w:t>
      </w:r>
      <w:r>
        <w:rPr>
          <w:rFonts w:hint="eastAsia"/>
        </w:rPr>
        <w:t xml:space="preserve"> </w:t>
      </w:r>
      <w:r>
        <w:t>(Semi-structured data)</w:t>
      </w:r>
      <w:r>
        <w:rPr>
          <w:rFonts w:hint="eastAsia"/>
        </w:rPr>
        <w:t>로 분류된다.</w:t>
      </w:r>
      <w:r>
        <w:t xml:space="preserve"> </w:t>
      </w:r>
      <w:r w:rsidR="004D47B9">
        <w:rPr>
          <w:rFonts w:hint="eastAsia"/>
        </w:rPr>
        <w:t>이는 데이터의 형식과 구성에 따른 분류로,</w:t>
      </w:r>
      <w:r w:rsidR="004D47B9">
        <w:t xml:space="preserve"> </w:t>
      </w:r>
      <w:r w:rsidR="004D47B9">
        <w:rPr>
          <w:rFonts w:hint="eastAsia"/>
        </w:rPr>
        <w:t>데이터의 저장 및 이용에 중요하다.</w:t>
      </w:r>
      <w:r w:rsidR="004D47B9">
        <w:t xml:space="preserve"> </w:t>
      </w:r>
      <w:r w:rsidR="004D47B9">
        <w:rPr>
          <w:rFonts w:hint="eastAsia"/>
        </w:rPr>
        <w:t>보통 화공 산업에서 발생하는 데이터는 센서와 같은 검출 장비에 의해 해석된 데이터인</w:t>
      </w:r>
      <w:r w:rsidR="004D47B9">
        <w:t xml:space="preserve"> </w:t>
      </w:r>
      <w:r w:rsidR="004D47B9">
        <w:rPr>
          <w:rFonts w:hint="eastAsia"/>
        </w:rPr>
        <w:t>정형 데이터를 의미한다.</w:t>
      </w:r>
      <w:r w:rsidR="004D47B9">
        <w:t xml:space="preserve"> </w:t>
      </w:r>
      <w:r w:rsidR="004D47B9">
        <w:rPr>
          <w:rFonts w:hint="eastAsia"/>
        </w:rPr>
        <w:t xml:space="preserve">하지만 많은 잠재적 </w:t>
      </w:r>
      <w:r w:rsidR="004D47B9" w:rsidRPr="00E752C5">
        <w:rPr>
          <w:rFonts w:hint="eastAsia"/>
          <w:b/>
        </w:rPr>
        <w:t>데이터 근원</w:t>
      </w:r>
      <w:r w:rsidR="004D47B9">
        <w:rPr>
          <w:rFonts w:hint="eastAsia"/>
        </w:rPr>
        <w:t xml:space="preserve"> </w:t>
      </w:r>
      <w:r w:rsidR="004D47B9">
        <w:t>(data source)</w:t>
      </w:r>
      <w:r w:rsidR="004D47B9">
        <w:rPr>
          <w:rFonts w:hint="eastAsia"/>
        </w:rPr>
        <w:t xml:space="preserve">은 사람의 </w:t>
      </w:r>
      <w:r w:rsidR="004D47B9" w:rsidRPr="00125E0E">
        <w:rPr>
          <w:rFonts w:hint="eastAsia"/>
          <w:b/>
        </w:rPr>
        <w:t>의도</w:t>
      </w:r>
      <w:r w:rsidR="004D47B9">
        <w:rPr>
          <w:rFonts w:hint="eastAsia"/>
        </w:rPr>
        <w:t xml:space="preserve">나 </w:t>
      </w:r>
      <w:r w:rsidR="004D47B9" w:rsidRPr="00125E0E">
        <w:rPr>
          <w:rFonts w:hint="eastAsia"/>
          <w:b/>
        </w:rPr>
        <w:t>해석</w:t>
      </w:r>
      <w:r w:rsidR="004D47B9">
        <w:rPr>
          <w:rFonts w:hint="eastAsia"/>
        </w:rPr>
        <w:t>이 아직 개입하지 않아 형식과 구성이 없는 비정형 데이터를 생성한다.</w:t>
      </w:r>
      <w:r w:rsidR="004D47B9">
        <w:t xml:space="preserve"> </w:t>
      </w:r>
      <w:r w:rsidR="00273A10">
        <w:rPr>
          <w:rFonts w:hint="eastAsia"/>
        </w:rPr>
        <w:t>앞으로도 화학공학자들은 화공 산업에서의 정형 데이터 확보에 심혈을 기울일 것이지만,</w:t>
      </w:r>
      <w:r w:rsidR="00273A10">
        <w:t xml:space="preserve"> </w:t>
      </w:r>
      <w:r w:rsidR="00273A10">
        <w:rPr>
          <w:rFonts w:hint="eastAsia"/>
        </w:rPr>
        <w:t>데이터의 비정형 수준에서의 해석 또한 현재 수준에서 중요하다.</w:t>
      </w:r>
      <w:r w:rsidR="00D56FEB">
        <w:t xml:space="preserve"> </w:t>
      </w:r>
      <w:r w:rsidR="00C75AC3">
        <w:rPr>
          <w:rFonts w:hint="eastAsia"/>
        </w:rPr>
        <w:t xml:space="preserve">아래는 </w:t>
      </w:r>
      <w:r w:rsidR="00D56FEB">
        <w:rPr>
          <w:rFonts w:hint="eastAsia"/>
        </w:rPr>
        <w:t>실제 화공산업에서 발생하는 데이터의 예시를 데이터 형태에 따른 분류로 정리했다.</w:t>
      </w:r>
    </w:p>
    <w:p w14:paraId="281D1D48" w14:textId="43F0BAA8" w:rsidR="00305A17" w:rsidRDefault="00305A17">
      <w:pPr>
        <w:rPr>
          <w:rFonts w:ascii="함초롬바탕" w:eastAsia="함초롬바탕" w:hAnsi="함초롬바탕" w:cs="함초롬바탕"/>
        </w:rPr>
      </w:pPr>
    </w:p>
    <w:p w14:paraId="460A1863" w14:textId="0EDBFA47" w:rsidR="00361EF1" w:rsidRPr="00361EF1" w:rsidRDefault="00361EF1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정형 데이터 </w:t>
      </w:r>
      <w:r>
        <w:t>(Structured data)</w:t>
      </w:r>
    </w:p>
    <w:p w14:paraId="0CCED0F8" w14:textId="795FFF6E" w:rsidR="00361EF1" w:rsidRDefault="00BD551C" w:rsidP="00BD551C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4557D3BA" wp14:editId="40D8705E">
            <wp:extent cx="2820838" cy="1804836"/>
            <wp:effectExtent l="0" t="0" r="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1985" cy="18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10ED" w14:textId="1A2AF597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4. </w:t>
      </w:r>
      <w:r>
        <w:rPr>
          <w:rFonts w:ascii="함초롬바탕" w:eastAsia="함초롬바탕" w:hAnsi="함초롬바탕" w:cs="함초롬바탕" w:hint="eastAsia"/>
        </w:rPr>
        <w:t>정형 데이터의 예시</w:t>
      </w:r>
    </w:p>
    <w:p w14:paraId="6C64D364" w14:textId="747C8031" w:rsidR="00361EF1" w:rsidRDefault="006F1C39" w:rsidP="00464990">
      <w:r>
        <w:rPr>
          <w:rFonts w:hint="eastAsia"/>
        </w:rPr>
        <w:t>정형 데이터는 보통 열/행으로 구성된 테이블 형태의 데이터를 의미한다.</w:t>
      </w:r>
    </w:p>
    <w:p w14:paraId="674EC8F1" w14:textId="6AE52DA4" w:rsidR="006F1C39" w:rsidRDefault="006F1C39" w:rsidP="00464990">
      <w:r>
        <w:rPr>
          <w:rFonts w:hint="eastAsia"/>
        </w:rPr>
        <w:t>데이터 베이스에 저장될 때, 데이터</w:t>
      </w:r>
      <w:r>
        <w:t xml:space="preserve"> </w:t>
      </w:r>
      <w:r>
        <w:rPr>
          <w:rFonts w:hint="eastAsia"/>
        </w:rPr>
        <w:t xml:space="preserve">관계 </w:t>
      </w:r>
      <w:r>
        <w:t>(Relation)</w:t>
      </w:r>
      <w:r w:rsidR="005E58A4">
        <w:rPr>
          <w:rFonts w:hint="eastAsia"/>
        </w:rPr>
        <w:t xml:space="preserve">와 서열 </w:t>
      </w:r>
      <w:r w:rsidR="005E58A4">
        <w:t>(Hierarchy)</w:t>
      </w:r>
      <w:r>
        <w:rPr>
          <w:rFonts w:hint="eastAsia"/>
        </w:rPr>
        <w:t>를 규명</w:t>
      </w:r>
      <w:r w:rsidR="005E58A4">
        <w:rPr>
          <w:rFonts w:hint="eastAsia"/>
        </w:rPr>
        <w:t>한다.</w:t>
      </w:r>
    </w:p>
    <w:p w14:paraId="7514EAAE" w14:textId="42F83F17" w:rsidR="005E58A4" w:rsidRPr="0014043F" w:rsidRDefault="005E58A4" w:rsidP="00464990">
      <w:r>
        <w:rPr>
          <w:rFonts w:hint="eastAsia"/>
        </w:rPr>
        <w:t>데이터 베이스에 저장된 데이터는 수치형</w:t>
      </w:r>
      <w:r>
        <w:t xml:space="preserve"> </w:t>
      </w:r>
      <w:r>
        <w:rPr>
          <w:rFonts w:hint="eastAsia"/>
        </w:rPr>
        <w:t>또는 범주형 값을 포함한다.</w:t>
      </w:r>
    </w:p>
    <w:p w14:paraId="3DE89AC0" w14:textId="4C0700D2" w:rsidR="0014043F" w:rsidRDefault="0014043F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54B66FEA" w14:textId="77777777" w:rsidR="00F00AAD" w:rsidRPr="00361EF1" w:rsidRDefault="00F00AAD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비정형 데이터 </w:t>
      </w:r>
      <w:r>
        <w:t>(Unstructured data)</w:t>
      </w:r>
    </w:p>
    <w:p w14:paraId="75F05658" w14:textId="15299954" w:rsidR="00F00AAD" w:rsidRDefault="00F00AAD" w:rsidP="00F00AA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7B29F68" wp14:editId="1A9A5983">
            <wp:extent cx="3546282" cy="1901871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9319" cy="190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DF83" w14:textId="7B9298D5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 xml:space="preserve">그림 </w:t>
      </w:r>
      <w:r>
        <w:rPr>
          <w:rFonts w:ascii="함초롬바탕" w:eastAsia="함초롬바탕" w:hAnsi="함초롬바탕" w:cs="함초롬바탕"/>
        </w:rPr>
        <w:t xml:space="preserve">5. </w:t>
      </w:r>
      <w:r>
        <w:rPr>
          <w:rFonts w:ascii="함초롬바탕" w:eastAsia="함초롬바탕" w:hAnsi="함초롬바탕" w:cs="함초롬바탕" w:hint="eastAsia"/>
        </w:rPr>
        <w:t>비정형 데이터 예시: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사진,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동영상 등</w:t>
      </w:r>
    </w:p>
    <w:p w14:paraId="202D7537" w14:textId="77777777" w:rsidR="00F00AAD" w:rsidRDefault="00F00AAD" w:rsidP="00464990">
      <w:r>
        <w:rPr>
          <w:rFonts w:hint="eastAsia"/>
        </w:rPr>
        <w:t xml:space="preserve">비정형 데이터는 사진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음성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비디오 등을 포함하며,</w:t>
      </w:r>
      <w:r>
        <w:t xml:space="preserve"> </w:t>
      </w:r>
      <w:r>
        <w:rPr>
          <w:rFonts w:hint="eastAsia"/>
        </w:rPr>
        <w:t>정형 데이터가 아닌 거의 모든 것을 의미한다.</w:t>
      </w:r>
    </w:p>
    <w:p w14:paraId="0AF69394" w14:textId="77777777" w:rsidR="00F00AAD" w:rsidRDefault="00F00AAD" w:rsidP="00464990">
      <w:r>
        <w:rPr>
          <w:rFonts w:hint="eastAsia"/>
        </w:rPr>
        <w:t>데이터 사이</w:t>
      </w:r>
      <w:r>
        <w:t xml:space="preserve"> </w:t>
      </w:r>
      <w:r>
        <w:rPr>
          <w:rFonts w:hint="eastAsia"/>
        </w:rPr>
        <w:t xml:space="preserve">관계나 형식이 없어 저장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이용을 위해서</w:t>
      </w:r>
      <w:r>
        <w:t xml:space="preserve"> </w:t>
      </w:r>
      <w:r>
        <w:rPr>
          <w:rFonts w:hint="eastAsia"/>
        </w:rPr>
        <w:t>임시적인 형태를 정의해야 한다.</w:t>
      </w:r>
      <w:r>
        <w:t xml:space="preserve"> </w:t>
      </w:r>
    </w:p>
    <w:p w14:paraId="30884B04" w14:textId="77777777" w:rsidR="00F00AAD" w:rsidRPr="005D7FAB" w:rsidRDefault="00F00AAD" w:rsidP="00464990"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>사진은 명함 사이즈</w:t>
      </w:r>
      <w:r>
        <w:t xml:space="preserve">, </w:t>
      </w:r>
      <w:r>
        <w:rPr>
          <w:rFonts w:hint="eastAsia"/>
        </w:rPr>
        <w:t xml:space="preserve">비디오는 </w:t>
      </w:r>
      <w:r>
        <w:t xml:space="preserve">1080p </w:t>
      </w:r>
      <w:r>
        <w:rPr>
          <w:rFonts w:hint="eastAsia"/>
        </w:rPr>
        <w:t>수준 화질</w:t>
      </w:r>
      <w:r>
        <w:t xml:space="preserve"> </w:t>
      </w:r>
      <w:r>
        <w:rPr>
          <w:rFonts w:hint="eastAsia"/>
        </w:rPr>
        <w:t>등을 의미한다.</w:t>
      </w:r>
    </w:p>
    <w:p w14:paraId="43B76935" w14:textId="548254EE" w:rsidR="00F00AAD" w:rsidRPr="00F00AAD" w:rsidRDefault="00F00AAD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3C6ED329" w14:textId="77777777" w:rsidR="00F00AAD" w:rsidRDefault="00F00AAD" w:rsidP="00464990">
      <w:pPr>
        <w:pStyle w:val="a5"/>
        <w:numPr>
          <w:ilvl w:val="0"/>
          <w:numId w:val="40"/>
        </w:numPr>
        <w:ind w:leftChars="0"/>
      </w:pPr>
      <w:proofErr w:type="spellStart"/>
      <w:r>
        <w:rPr>
          <w:rFonts w:hint="eastAsia"/>
        </w:rPr>
        <w:t>준정형</w:t>
      </w:r>
      <w:proofErr w:type="spellEnd"/>
      <w:r>
        <w:rPr>
          <w:rFonts w:hint="eastAsia"/>
        </w:rPr>
        <w:t xml:space="preserve"> 데이터 </w:t>
      </w:r>
      <w:r>
        <w:t>(Semi-structured data)</w:t>
      </w:r>
    </w:p>
    <w:p w14:paraId="02A7A9C9" w14:textId="13ED0DB1" w:rsidR="00F00AAD" w:rsidRDefault="00F00AAD" w:rsidP="00F00AA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8FB5A39" wp14:editId="5DC12767">
            <wp:extent cx="3817088" cy="1885450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843" cy="18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E78" w14:textId="2C2332AD" w:rsidR="005818F1" w:rsidRPr="000C1A63" w:rsidRDefault="005818F1" w:rsidP="00F00AA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6. </w:t>
      </w:r>
      <w:proofErr w:type="spellStart"/>
      <w:r>
        <w:rPr>
          <w:rFonts w:ascii="함초롬바탕" w:eastAsia="함초롬바탕" w:hAnsi="함초롬바탕" w:cs="함초롬바탕" w:hint="eastAsia"/>
        </w:rPr>
        <w:t>준정형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데이터의 예시: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이메일</w:t>
      </w:r>
    </w:p>
    <w:p w14:paraId="752927FB" w14:textId="77777777" w:rsidR="00F00AAD" w:rsidRDefault="00F00AAD" w:rsidP="00464990">
      <w:proofErr w:type="spellStart"/>
      <w:r>
        <w:rPr>
          <w:rFonts w:hint="eastAsia"/>
        </w:rPr>
        <w:t>준정형</w:t>
      </w:r>
      <w:proofErr w:type="spellEnd"/>
      <w:r>
        <w:rPr>
          <w:rFonts w:hint="eastAsia"/>
        </w:rPr>
        <w:t xml:space="preserve"> 데이터는 정형 데이터와 비정형 데이터의 중간에 해당하며,</w:t>
      </w:r>
      <w:r>
        <w:t xml:space="preserve"> </w:t>
      </w:r>
      <w:r>
        <w:rPr>
          <w:rFonts w:hint="eastAsia"/>
        </w:rPr>
        <w:t>데이터에 형식이 존재하지만 정보 추출을 위한 단계가 필요한 데이터이다</w:t>
      </w:r>
    </w:p>
    <w:p w14:paraId="46EFCF95" w14:textId="77777777" w:rsidR="00F00AAD" w:rsidRDefault="00F00AAD" w:rsidP="00464990">
      <w:r>
        <w:rPr>
          <w:rFonts w:hint="eastAsia"/>
        </w:rPr>
        <w:t>일반적으로 이메일은 작성 방식 (</w:t>
      </w:r>
      <w:proofErr w:type="spellStart"/>
      <w:r>
        <w:rPr>
          <w:rFonts w:hint="eastAsia"/>
        </w:rPr>
        <w:t>보낸이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받는이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인사말</w:t>
      </w:r>
      <w:r>
        <w:t xml:space="preserve"> </w:t>
      </w:r>
      <w:r>
        <w:rPr>
          <w:rFonts w:hint="eastAsia"/>
        </w:rPr>
        <w:t>등)</w:t>
      </w:r>
      <w:r>
        <w:t xml:space="preserve"> </w:t>
      </w:r>
      <w:r>
        <w:rPr>
          <w:rFonts w:hint="eastAsia"/>
        </w:rPr>
        <w:t>이 존재한다.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데이터 수집을 위한 특정 알고리즘만으로 데이터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과정 없이 불 필요한 데이터 제거를 통해 중요한 텍스트 만을 추출할 수 있다.</w:t>
      </w:r>
    </w:p>
    <w:p w14:paraId="2700FF9C" w14:textId="77777777" w:rsidR="00F00AAD" w:rsidRPr="00F00AAD" w:rsidRDefault="00F00AAD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6C8A874B" w14:textId="77777777" w:rsidR="00F00AAD" w:rsidRDefault="00F00AAD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27F5BC30" w14:textId="2984F3D2" w:rsidR="006F1C39" w:rsidRDefault="006F1C39" w:rsidP="00464990">
      <w:r>
        <w:rPr>
          <w:rFonts w:hint="eastAsia"/>
        </w:rPr>
        <w:lastRenderedPageBreak/>
        <w:t>정형 데이터의 예시)</w:t>
      </w:r>
    </w:p>
    <w:p w14:paraId="12B51DEA" w14:textId="635F9387" w:rsidR="006F1C39" w:rsidRDefault="00B3367E" w:rsidP="00B3367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E8C46A9" wp14:editId="2ECB97C2">
            <wp:extent cx="3381554" cy="2262249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6073" cy="22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9D86" w14:textId="234992BD" w:rsidR="005818F1" w:rsidRDefault="005818F1" w:rsidP="00B3367E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7. </w:t>
      </w:r>
      <w:r>
        <w:rPr>
          <w:rFonts w:ascii="함초롬바탕" w:eastAsia="함초롬바탕" w:hAnsi="함초롬바탕" w:cs="함초롬바탕" w:hint="eastAsia"/>
        </w:rPr>
        <w:t>공정 흐름도</w:t>
      </w:r>
    </w:p>
    <w:p w14:paraId="715CACD5" w14:textId="4A7D4E06" w:rsidR="00B3367E" w:rsidRDefault="00B3367E" w:rsidP="00464990">
      <w:r>
        <w:rPr>
          <w:rFonts w:hint="eastAsia"/>
        </w:rPr>
        <w:t xml:space="preserve">공정 흐름도 </w:t>
      </w:r>
      <w:r>
        <w:t>(Process flow diagram, PFD)</w:t>
      </w:r>
      <w:r>
        <w:rPr>
          <w:rFonts w:hint="eastAsia"/>
        </w:rPr>
        <w:t xml:space="preserve">의 흐름 정보 </w:t>
      </w:r>
      <w:r>
        <w:t>(Stream information)</w:t>
      </w:r>
      <w:r>
        <w:rPr>
          <w:rFonts w:hint="eastAsia"/>
        </w:rPr>
        <w:t>은 각 세부 항목에 대한 수치적 정보가 있는 정형 데이터이다.</w:t>
      </w:r>
    </w:p>
    <w:p w14:paraId="10354ACA" w14:textId="77777777" w:rsidR="00902B32" w:rsidRPr="00902B32" w:rsidRDefault="00902B32" w:rsidP="00902B32">
      <w:pPr>
        <w:spacing w:line="240" w:lineRule="auto"/>
        <w:rPr>
          <w:rFonts w:ascii="함초롬바탕" w:eastAsia="함초롬바탕" w:hAnsi="함초롬바탕" w:cs="함초롬바탕"/>
        </w:rPr>
      </w:pPr>
    </w:p>
    <w:p w14:paraId="379D52AF" w14:textId="4947B216" w:rsidR="006F1C39" w:rsidRDefault="001B5DDF" w:rsidP="008D06B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066D2F8" wp14:editId="120BD11D">
            <wp:extent cx="3467819" cy="162854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0535" cy="16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68E42" wp14:editId="5ADC2623">
            <wp:extent cx="423117" cy="1629312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677" cy="181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D7C6" w14:textId="7ED39509" w:rsidR="005818F1" w:rsidRPr="00B3367E" w:rsidRDefault="005818F1" w:rsidP="008D06BD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8. </w:t>
      </w:r>
      <w:r>
        <w:rPr>
          <w:rFonts w:ascii="함초롬바탕" w:eastAsia="함초롬바탕" w:hAnsi="함초롬바탕" w:cs="함초롬바탕" w:hint="eastAsia"/>
        </w:rPr>
        <w:t>촉매 반응 데이터</w:t>
      </w:r>
    </w:p>
    <w:p w14:paraId="134F7852" w14:textId="59ABEC1D" w:rsidR="00F043D7" w:rsidRDefault="00F043D7" w:rsidP="00464990">
      <w:r>
        <w:rPr>
          <w:rFonts w:hint="eastAsia"/>
        </w:rPr>
        <w:t xml:space="preserve">촉매 설계를 위한 실험의 독립변수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종속변수가 설정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측정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기록된 데이터는 정형 데이터이다.</w:t>
      </w:r>
    </w:p>
    <w:p w14:paraId="338DF4D2" w14:textId="77777777" w:rsidR="006B0C57" w:rsidRPr="006B0C57" w:rsidRDefault="006B0C57" w:rsidP="006B0C57">
      <w:pPr>
        <w:spacing w:line="240" w:lineRule="auto"/>
        <w:ind w:left="400"/>
        <w:rPr>
          <w:rFonts w:ascii="함초롬바탕" w:eastAsia="함초롬바탕" w:hAnsi="함초롬바탕" w:cs="함초롬바탕"/>
        </w:rPr>
      </w:pPr>
    </w:p>
    <w:p w14:paraId="38ACCEF6" w14:textId="7E752ACA" w:rsidR="006F1C39" w:rsidRDefault="006B0C57" w:rsidP="006B0C5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06BB7A5D" wp14:editId="03E87D69">
            <wp:extent cx="4079019" cy="23104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1985" cy="231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7F39" w14:textId="6BCD2B68" w:rsidR="005818F1" w:rsidRPr="00F043D7" w:rsidRDefault="005818F1" w:rsidP="006B0C5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9. </w:t>
      </w:r>
      <w:r>
        <w:rPr>
          <w:rFonts w:ascii="함초롬바탕" w:eastAsia="함초롬바탕" w:hAnsi="함초롬바탕" w:cs="함초롬바탕" w:hint="eastAsia"/>
        </w:rPr>
        <w:t>공정 경제성 데이터</w:t>
      </w:r>
    </w:p>
    <w:p w14:paraId="16CFB0A3" w14:textId="22E41571" w:rsidR="006B0C57" w:rsidRDefault="006B0C57" w:rsidP="00464990">
      <w:r>
        <w:rPr>
          <w:rFonts w:hint="eastAsia"/>
        </w:rPr>
        <w:t xml:space="preserve">공정 평가는 공정들의 평가 요소들 </w:t>
      </w:r>
      <w:r>
        <w:t>(</w:t>
      </w:r>
      <w:proofErr w:type="spellStart"/>
      <w:r>
        <w:rPr>
          <w:rFonts w:hint="eastAsia"/>
        </w:rPr>
        <w:t>환경성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기술성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경제성)을 수치적으로 기록된 정형 데이터이다.</w:t>
      </w:r>
    </w:p>
    <w:p w14:paraId="526E13B7" w14:textId="4DB7A3E9" w:rsidR="00A25844" w:rsidRDefault="00A25844" w:rsidP="00F00AAD">
      <w:pPr>
        <w:rPr>
          <w:rFonts w:ascii="함초롬바탕" w:eastAsia="함초롬바탕" w:hAnsi="함초롬바탕" w:cs="함초롬바탕"/>
        </w:rPr>
      </w:pPr>
    </w:p>
    <w:p w14:paraId="7C990035" w14:textId="7F93B548" w:rsidR="00583D79" w:rsidRDefault="00583D79" w:rsidP="00464990">
      <w:r>
        <w:rPr>
          <w:rFonts w:hint="eastAsia"/>
        </w:rPr>
        <w:t>비정형 데이터의 예시)</w:t>
      </w:r>
    </w:p>
    <w:p w14:paraId="2306BE5B" w14:textId="745D7201" w:rsidR="00A25844" w:rsidRDefault="00560D03" w:rsidP="00560D0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507C7C8A" wp14:editId="74D2CE4C">
            <wp:extent cx="2845613" cy="185549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4840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86AD" w14:textId="66F7AFCB" w:rsidR="005818F1" w:rsidRDefault="005818F1" w:rsidP="00560D03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10. </w:t>
      </w:r>
      <w:r>
        <w:rPr>
          <w:rFonts w:ascii="함초롬바탕" w:eastAsia="함초롬바탕" w:hAnsi="함초롬바탕" w:cs="함초롬바탕" w:hint="eastAsia"/>
        </w:rPr>
        <w:t>전산 유체역학 이미지</w:t>
      </w:r>
    </w:p>
    <w:p w14:paraId="4AAD5D48" w14:textId="555FF293" w:rsidR="00560D03" w:rsidRPr="009F5921" w:rsidRDefault="00703B11" w:rsidP="00464990">
      <w:r>
        <w:rPr>
          <w:rFonts w:hint="eastAsia"/>
        </w:rPr>
        <w:t xml:space="preserve">전산 유체역학 이미지는 물체 내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외부에서 유체의 거동에 따른 열과 유체의 흐름을 보여주는 </w:t>
      </w:r>
      <w:r w:rsidR="007033DA">
        <w:rPr>
          <w:rFonts w:hint="eastAsia"/>
        </w:rPr>
        <w:t xml:space="preserve">대표적인 </w:t>
      </w:r>
      <w:r>
        <w:rPr>
          <w:rFonts w:hint="eastAsia"/>
        </w:rPr>
        <w:t>비정형 데이터이다.</w:t>
      </w:r>
    </w:p>
    <w:p w14:paraId="5F99A82A" w14:textId="761B38F7" w:rsidR="00560D03" w:rsidRDefault="003461A7" w:rsidP="003461A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lastRenderedPageBreak/>
        <w:drawing>
          <wp:inline distT="0" distB="0" distL="0" distR="0" wp14:anchorId="4961C486" wp14:editId="1163693F">
            <wp:extent cx="3306470" cy="1644344"/>
            <wp:effectExtent l="0" t="0" r="825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2308" cy="165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57F7" w14:textId="1B015D5D" w:rsidR="005818F1" w:rsidRPr="003461A7" w:rsidRDefault="005818F1" w:rsidP="003461A7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11. </w:t>
      </w:r>
      <w:r>
        <w:rPr>
          <w:rFonts w:ascii="함초롬바탕" w:eastAsia="함초롬바탕" w:hAnsi="함초롬바탕" w:cs="함초롬바탕" w:hint="eastAsia"/>
        </w:rPr>
        <w:t xml:space="preserve">공정 </w:t>
      </w:r>
      <w:r>
        <w:rPr>
          <w:rFonts w:ascii="함초롬바탕" w:eastAsia="함초롬바탕" w:hAnsi="함초롬바탕" w:cs="함초롬바탕"/>
        </w:rPr>
        <w:t>block-diagram</w:t>
      </w:r>
    </w:p>
    <w:p w14:paraId="665A04B4" w14:textId="15655750" w:rsidR="00693A40" w:rsidRDefault="00367C12" w:rsidP="00464990">
      <w:r>
        <w:rPr>
          <w:rFonts w:hint="eastAsia"/>
        </w:rPr>
        <w:t xml:space="preserve">공정의 </w:t>
      </w:r>
      <w:r>
        <w:t>Block-diagram</w:t>
      </w:r>
      <w:r>
        <w:rPr>
          <w:rFonts w:hint="eastAsia"/>
        </w:rPr>
        <w:t>은 공정의 구성요소와 생산품을 표현하는 이미지이며 비정형 데이터이다.</w:t>
      </w:r>
    </w:p>
    <w:p w14:paraId="6BD34AB6" w14:textId="77777777" w:rsidR="00D4193B" w:rsidRPr="00D4193B" w:rsidRDefault="00D4193B" w:rsidP="00D4193B">
      <w:pPr>
        <w:spacing w:line="240" w:lineRule="auto"/>
        <w:ind w:left="400"/>
        <w:rPr>
          <w:rFonts w:ascii="함초롬바탕" w:eastAsia="함초롬바탕" w:hAnsi="함초롬바탕" w:cs="함초롬바탕"/>
        </w:rPr>
      </w:pPr>
    </w:p>
    <w:p w14:paraId="46D79774" w14:textId="24453619" w:rsidR="00560D03" w:rsidRDefault="00D4193B" w:rsidP="00D4193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FB548BA" wp14:editId="4DB0BE98">
            <wp:extent cx="2776737" cy="2477386"/>
            <wp:effectExtent l="0" t="0" r="508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9147" cy="24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13EF" w14:textId="6D619BDC" w:rsidR="005818F1" w:rsidRPr="00693A40" w:rsidRDefault="005818F1" w:rsidP="00D4193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12. </w:t>
      </w:r>
      <w:r>
        <w:rPr>
          <w:rFonts w:ascii="함초롬바탕" w:eastAsia="함초롬바탕" w:hAnsi="함초롬바탕" w:cs="함초롬바탕" w:hint="eastAsia"/>
        </w:rPr>
        <w:t>공정 개요도</w:t>
      </w:r>
    </w:p>
    <w:p w14:paraId="10091F5F" w14:textId="539AFE6B" w:rsidR="00D4193B" w:rsidRDefault="00D4193B" w:rsidP="00464990">
      <w:r>
        <w:rPr>
          <w:rFonts w:hint="eastAsia"/>
        </w:rPr>
        <w:t>시추 공정의 개요도는 지반으로부터 메탄가스 추출을 위한 정보를 함축하고 있는 이미지이며 비정형 데이터이다.</w:t>
      </w:r>
    </w:p>
    <w:p w14:paraId="4E495B0B" w14:textId="0DBEF89F" w:rsidR="00693A40" w:rsidRPr="00D4193B" w:rsidRDefault="00693A40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598C32D8" w14:textId="27299E36" w:rsidR="003635FB" w:rsidRDefault="004410FC" w:rsidP="00464990">
      <w:proofErr w:type="spellStart"/>
      <w:r>
        <w:rPr>
          <w:rFonts w:hint="eastAsia"/>
        </w:rPr>
        <w:lastRenderedPageBreak/>
        <w:t>준정형</w:t>
      </w:r>
      <w:proofErr w:type="spellEnd"/>
      <w:r>
        <w:rPr>
          <w:rFonts w:hint="eastAsia"/>
        </w:rPr>
        <w:t xml:space="preserve"> 데이터의 예시)</w:t>
      </w:r>
    </w:p>
    <w:p w14:paraId="02749053" w14:textId="202264A9" w:rsidR="003635FB" w:rsidRDefault="003635FB" w:rsidP="003635F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7471A566" wp14:editId="41A6A57C">
            <wp:extent cx="3646967" cy="207991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4525" cy="20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CBC" w14:textId="1A3265FB" w:rsidR="005818F1" w:rsidRDefault="005818F1" w:rsidP="003635FB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13. </w:t>
      </w:r>
      <w:r>
        <w:rPr>
          <w:rFonts w:ascii="함초롬바탕" w:eastAsia="함초롬바탕" w:hAnsi="함초롬바탕" w:cs="함초롬바탕" w:hint="eastAsia"/>
        </w:rPr>
        <w:t>화합물의 구조</w:t>
      </w:r>
    </w:p>
    <w:p w14:paraId="22102F63" w14:textId="09ACF2B0" w:rsidR="00F00AAD" w:rsidRDefault="00705991" w:rsidP="00464990">
      <w:r>
        <w:rPr>
          <w:rFonts w:hint="eastAsia"/>
        </w:rPr>
        <w:t xml:space="preserve">화합물의 형태와 기술은 특정 방식을 따르지만 정보 획득 </w:t>
      </w:r>
      <w:r>
        <w:t>(</w:t>
      </w:r>
      <w:r>
        <w:rPr>
          <w:rFonts w:hint="eastAsia"/>
        </w:rPr>
        <w:t>이중결합</w:t>
      </w:r>
      <w:r>
        <w:t xml:space="preserve"> </w:t>
      </w:r>
      <w:r>
        <w:rPr>
          <w:rFonts w:hint="eastAsia"/>
        </w:rPr>
        <w:t>여부,</w:t>
      </w:r>
      <w:r>
        <w:t xml:space="preserve"> </w:t>
      </w:r>
      <w:r>
        <w:rPr>
          <w:rFonts w:hint="eastAsia"/>
        </w:rPr>
        <w:t>고리형 여부 등)은 정보 인식 절차가 필요한 비정형 데이터이다.</w:t>
      </w:r>
    </w:p>
    <w:p w14:paraId="46F03EFB" w14:textId="1286AD0B" w:rsidR="00746BD2" w:rsidRPr="00701F4E" w:rsidRDefault="00F00AAD" w:rsidP="00701F4E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011A0593" w14:textId="5D7F3D84" w:rsidR="003016C7" w:rsidRDefault="003016C7" w:rsidP="0046499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lastRenderedPageBreak/>
        <w:t>데이터의 수치적 의미</w:t>
      </w:r>
    </w:p>
    <w:p w14:paraId="5E5480CA" w14:textId="18065149" w:rsidR="003016C7" w:rsidRDefault="003016C7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F608ECB" wp14:editId="7652C4F4">
            <wp:extent cx="4723130" cy="215646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2440" w14:textId="0CE61EBF" w:rsidR="005818F1" w:rsidRP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14. </w:t>
      </w:r>
      <w:r>
        <w:rPr>
          <w:rFonts w:ascii="함초롬바탕" w:eastAsia="함초롬바탕" w:hAnsi="함초롬바탕" w:cs="함초롬바탕" w:hint="eastAsia"/>
        </w:rPr>
        <w:t>수치적 의미에 따른 데이터 분류</w:t>
      </w:r>
    </w:p>
    <w:p w14:paraId="6ADD9B8D" w14:textId="77777777" w:rsidR="003016C7" w:rsidRDefault="003016C7" w:rsidP="00464990">
      <w:r w:rsidRPr="00A7670D">
        <w:rPr>
          <w:rFonts w:hint="eastAsia"/>
        </w:rPr>
        <w:t>데이터</w:t>
      </w:r>
      <w:r>
        <w:rPr>
          <w:rFonts w:hint="eastAsia"/>
        </w:rPr>
        <w:t>는 수치적 의미에 따라</w:t>
      </w:r>
      <w:r w:rsidRPr="00A7670D">
        <w:rPr>
          <w:rFonts w:hint="eastAsia"/>
        </w:rPr>
        <w:t xml:space="preserve"> </w:t>
      </w:r>
      <w:r w:rsidRPr="004A0299">
        <w:rPr>
          <w:rFonts w:hint="eastAsia"/>
          <w:b/>
        </w:rPr>
        <w:t xml:space="preserve">질적 </w:t>
      </w:r>
      <w:r w:rsidRPr="004A0299">
        <w:rPr>
          <w:b/>
        </w:rPr>
        <w:t>(Qualitative)</w:t>
      </w:r>
      <w:r w:rsidRPr="004A0299">
        <w:rPr>
          <w:rFonts w:hint="eastAsia"/>
          <w:b/>
        </w:rPr>
        <w:t xml:space="preserve"> 데이터</w:t>
      </w:r>
      <w:r w:rsidRPr="00A7670D">
        <w:rPr>
          <w:rFonts w:hint="eastAsia"/>
        </w:rPr>
        <w:t xml:space="preserve">와 </w:t>
      </w:r>
      <w:r w:rsidRPr="004A0299">
        <w:rPr>
          <w:rFonts w:hint="eastAsia"/>
          <w:b/>
        </w:rPr>
        <w:t>양적 (</w:t>
      </w:r>
      <w:r w:rsidRPr="004A0299">
        <w:rPr>
          <w:b/>
        </w:rPr>
        <w:t xml:space="preserve">Quantitative) </w:t>
      </w:r>
      <w:r w:rsidRPr="004A0299">
        <w:rPr>
          <w:rFonts w:hint="eastAsia"/>
          <w:b/>
        </w:rPr>
        <w:t>데이터</w:t>
      </w:r>
      <w:r w:rsidRPr="00A7670D">
        <w:rPr>
          <w:rFonts w:hint="eastAsia"/>
        </w:rPr>
        <w:t>로 나뉜다.</w:t>
      </w:r>
      <w:r w:rsidRPr="00A7670D">
        <w:t xml:space="preserve"> </w:t>
      </w:r>
      <w:r>
        <w:rPr>
          <w:rFonts w:hint="eastAsia"/>
        </w:rPr>
        <w:t>이는 화공</w:t>
      </w:r>
      <w:r>
        <w:t xml:space="preserve"> </w:t>
      </w:r>
      <w:r>
        <w:rPr>
          <w:rFonts w:hint="eastAsia"/>
        </w:rPr>
        <w:t>산업에서 발생하는 데이터도 마찬가지이며,</w:t>
      </w:r>
      <w:r>
        <w:t xml:space="preserve"> </w:t>
      </w:r>
      <w:r>
        <w:rPr>
          <w:rFonts w:hint="eastAsia"/>
        </w:rPr>
        <w:t>데이터 범주와 특징에 따라 적절한 데이터 수집 및 저장 방법이 나뉜다.</w:t>
      </w:r>
      <w:r>
        <w:t xml:space="preserve"> </w:t>
      </w:r>
    </w:p>
    <w:p w14:paraId="52A5512E" w14:textId="21E08126" w:rsidR="003016C7" w:rsidRDefault="003016C7" w:rsidP="003016C7">
      <w:pPr>
        <w:spacing w:line="240" w:lineRule="auto"/>
        <w:rPr>
          <w:rFonts w:ascii="함초롬바탕" w:eastAsia="함초롬바탕" w:hAnsi="함초롬바탕" w:cs="함초롬바탕"/>
        </w:rPr>
      </w:pPr>
    </w:p>
    <w:p w14:paraId="1BA0A9D8" w14:textId="6E3D8751" w:rsidR="00B037AA" w:rsidRPr="00361EF1" w:rsidRDefault="00B037AA" w:rsidP="0046499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질적 데이터 </w:t>
      </w:r>
      <w:r>
        <w:t>(Qualitative data)</w:t>
      </w:r>
    </w:p>
    <w:p w14:paraId="3CC74D38" w14:textId="1E955F78" w:rsidR="00B037AA" w:rsidRDefault="0042662F" w:rsidP="0042662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1A402B6" wp14:editId="7DAFA176">
            <wp:extent cx="2917074" cy="1690577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5144" cy="16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41E1" w14:textId="2E2C92A0" w:rsidR="005818F1" w:rsidRDefault="005818F1" w:rsidP="0042662F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15. </w:t>
      </w:r>
      <w:r>
        <w:rPr>
          <w:rFonts w:ascii="함초롬바탕" w:eastAsia="함초롬바탕" w:hAnsi="함초롬바탕" w:cs="함초롬바탕" w:hint="eastAsia"/>
        </w:rPr>
        <w:t>질적 데이터 예시</w:t>
      </w:r>
    </w:p>
    <w:p w14:paraId="2598BC61" w14:textId="77777777" w:rsidR="00AC5325" w:rsidRDefault="00AC5325" w:rsidP="00464990">
      <w:r w:rsidRPr="00A7670D">
        <w:rPr>
          <w:rFonts w:hint="eastAsia"/>
        </w:rPr>
        <w:t>질적 데이터는 수집된 데이터 항목들</w:t>
      </w:r>
      <w:r>
        <w:rPr>
          <w:rFonts w:hint="eastAsia"/>
        </w:rPr>
        <w:t xml:space="preserve">에 수치적인 의미가 </w:t>
      </w:r>
      <w:r w:rsidRPr="00A7670D">
        <w:rPr>
          <w:rFonts w:hint="eastAsia"/>
        </w:rPr>
        <w:t>없는 데이터로,</w:t>
      </w:r>
      <w:r w:rsidRPr="00A7670D">
        <w:t xml:space="preserve"> </w:t>
      </w:r>
      <w:r w:rsidRPr="00A7670D">
        <w:rPr>
          <w:rFonts w:hint="eastAsia"/>
        </w:rPr>
        <w:t>성별</w:t>
      </w:r>
      <w:r>
        <w:rPr>
          <w:rFonts w:hint="eastAsia"/>
        </w:rPr>
        <w:t xml:space="preserve">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 xml:space="preserve">인종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혈액형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시험의 당락 </w:t>
      </w:r>
      <w:r>
        <w:t>(</w:t>
      </w:r>
      <w:r>
        <w:rPr>
          <w:rFonts w:hint="eastAsia"/>
        </w:rPr>
        <w:t>P</w:t>
      </w:r>
      <w:r>
        <w:t xml:space="preserve">ass/Fail) </w:t>
      </w:r>
      <w:r>
        <w:rPr>
          <w:rFonts w:hint="eastAsia"/>
        </w:rPr>
        <w:t>등을 의미한다.</w:t>
      </w:r>
      <w:r>
        <w:t xml:space="preserve"> </w:t>
      </w:r>
    </w:p>
    <w:p w14:paraId="47B8E13E" w14:textId="77777777" w:rsidR="00AC5325" w:rsidRPr="00AC5325" w:rsidRDefault="00AC5325" w:rsidP="00BB62D0">
      <w:r w:rsidRPr="00AC5325">
        <w:rPr>
          <w:rFonts w:hint="eastAsia"/>
        </w:rPr>
        <w:t>또한,</w:t>
      </w:r>
      <w:r w:rsidRPr="00AC5325">
        <w:t xml:space="preserve"> </w:t>
      </w:r>
      <w:r w:rsidRPr="00AC5325">
        <w:rPr>
          <w:rFonts w:hint="eastAsia"/>
        </w:rPr>
        <w:t>데이터의 서열/순차적 특징이나</w:t>
      </w:r>
      <w:r w:rsidRPr="00AC5325">
        <w:t xml:space="preserve"> </w:t>
      </w:r>
      <w:r w:rsidRPr="00AC5325">
        <w:rPr>
          <w:rFonts w:hint="eastAsia"/>
        </w:rPr>
        <w:t xml:space="preserve">범주의 수에 따라 </w:t>
      </w:r>
      <w:r w:rsidRPr="00AC5325">
        <w:t>‘Nominal’, ‘Ordinal’, ‘Binary’</w:t>
      </w:r>
      <w:r w:rsidRPr="00AC5325">
        <w:rPr>
          <w:rFonts w:hint="eastAsia"/>
        </w:rPr>
        <w:t>의 형태로 분류된다.</w:t>
      </w:r>
    </w:p>
    <w:p w14:paraId="3C40FF7C" w14:textId="288D40B2" w:rsidR="00C1221A" w:rsidRDefault="00C1221A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CB88EF8" w14:textId="77777777" w:rsidR="00C1221A" w:rsidRPr="00361EF1" w:rsidRDefault="00C1221A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lastRenderedPageBreak/>
        <w:t xml:space="preserve">양적 데이터 </w:t>
      </w:r>
      <w:r>
        <w:t>(Quantitative data)</w:t>
      </w:r>
    </w:p>
    <w:p w14:paraId="473806C2" w14:textId="6F6713C8" w:rsidR="00C1221A" w:rsidRDefault="005C144A" w:rsidP="005C144A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3B389FF" wp14:editId="0B5AE530">
            <wp:extent cx="3636334" cy="2171336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0843" cy="217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D571" w14:textId="2E902A0A" w:rsidR="005818F1" w:rsidRDefault="005818F1" w:rsidP="005C144A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16. </w:t>
      </w:r>
      <w:r>
        <w:rPr>
          <w:rFonts w:ascii="함초롬바탕" w:eastAsia="함초롬바탕" w:hAnsi="함초롬바탕" w:cs="함초롬바탕" w:hint="eastAsia"/>
        </w:rPr>
        <w:t>양적 데이터 예시</w:t>
      </w:r>
    </w:p>
    <w:p w14:paraId="4818DD72" w14:textId="3E44F452" w:rsidR="00285B9A" w:rsidRDefault="00285B9A" w:rsidP="00BB62D0">
      <w:r>
        <w:rPr>
          <w:rFonts w:hint="eastAsia"/>
        </w:rPr>
        <w:t>양적 데이터는 수치적인 의미를 갖는 데이터로</w:t>
      </w:r>
      <w:r>
        <w:t xml:space="preserve">, </w:t>
      </w:r>
      <w:r>
        <w:rPr>
          <w:rFonts w:hint="eastAsia"/>
        </w:rPr>
        <w:t xml:space="preserve">시험 등수 </w:t>
      </w:r>
      <w:r w:rsidRPr="00A7670D">
        <w:rPr>
          <w:rFonts w:hint="eastAsia"/>
        </w:rPr>
        <w:t>·</w:t>
      </w:r>
      <w:r>
        <w:rPr>
          <w:rFonts w:hint="eastAsia"/>
        </w:rPr>
        <w:t xml:space="preserve"> 물건의 길이 같은 것을 의미한다.</w:t>
      </w:r>
      <w:r>
        <w:t xml:space="preserve"> </w:t>
      </w:r>
    </w:p>
    <w:p w14:paraId="77D4360B" w14:textId="77777777" w:rsidR="00285B9A" w:rsidRPr="00285B9A" w:rsidRDefault="00285B9A" w:rsidP="00BB62D0">
      <w:r w:rsidRPr="00285B9A">
        <w:rPr>
          <w:rFonts w:hint="eastAsia"/>
        </w:rPr>
        <w:t xml:space="preserve">이는 다시 데이터의 순차적 특성에 따라 </w:t>
      </w:r>
      <w:r w:rsidRPr="00285B9A">
        <w:t>‘Discrete’</w:t>
      </w:r>
      <w:r w:rsidRPr="00285B9A">
        <w:rPr>
          <w:rFonts w:hint="eastAsia"/>
        </w:rPr>
        <w:t xml:space="preserve">과 </w:t>
      </w:r>
      <w:r w:rsidRPr="00285B9A">
        <w:t>‘Continuous’</w:t>
      </w:r>
      <w:r w:rsidRPr="00285B9A">
        <w:rPr>
          <w:rFonts w:hint="eastAsia"/>
        </w:rPr>
        <w:t>로 나뉜다.</w:t>
      </w:r>
    </w:p>
    <w:p w14:paraId="765DBA96" w14:textId="77777777" w:rsidR="00285B9A" w:rsidRPr="00285B9A" w:rsidRDefault="00285B9A" w:rsidP="00285B9A">
      <w:pPr>
        <w:spacing w:line="240" w:lineRule="auto"/>
        <w:rPr>
          <w:rFonts w:ascii="함초롬바탕" w:eastAsia="함초롬바탕" w:hAnsi="함초롬바탕" w:cs="함초롬바탕"/>
        </w:rPr>
      </w:pPr>
    </w:p>
    <w:p w14:paraId="4B680D6D" w14:textId="77777777" w:rsidR="00C1221A" w:rsidRPr="00285B9A" w:rsidRDefault="00C1221A" w:rsidP="00C1221A">
      <w:pPr>
        <w:spacing w:line="240" w:lineRule="auto"/>
        <w:rPr>
          <w:rFonts w:ascii="함초롬바탕" w:eastAsia="함초롬바탕" w:hAnsi="함초롬바탕" w:cs="함초롬바탕"/>
        </w:rPr>
      </w:pPr>
    </w:p>
    <w:p w14:paraId="4DF7C4A1" w14:textId="77777777" w:rsidR="00AC5325" w:rsidRPr="00C1221A" w:rsidRDefault="00AC5325" w:rsidP="003016C7">
      <w:pPr>
        <w:spacing w:line="240" w:lineRule="auto"/>
        <w:rPr>
          <w:rFonts w:ascii="함초롬바탕" w:eastAsia="함초롬바탕" w:hAnsi="함초롬바탕" w:cs="함초롬바탕"/>
        </w:rPr>
      </w:pPr>
    </w:p>
    <w:p w14:paraId="7882574A" w14:textId="77777777" w:rsidR="00C1221A" w:rsidRDefault="00C1221A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70A0F782" w14:textId="33EF259A" w:rsidR="00AC5325" w:rsidRDefault="00AC5325" w:rsidP="00BB62D0">
      <w:r>
        <w:rPr>
          <w:rFonts w:hint="eastAsia"/>
        </w:rPr>
        <w:lastRenderedPageBreak/>
        <w:t>질적 데이터</w:t>
      </w:r>
      <w:r w:rsidR="001B5D80">
        <w:rPr>
          <w:rFonts w:hint="eastAsia"/>
        </w:rPr>
        <w:t>와 양적 데이터</w:t>
      </w:r>
      <w:r>
        <w:rPr>
          <w:rFonts w:hint="eastAsia"/>
        </w:rPr>
        <w:t>의 예시)</w:t>
      </w:r>
    </w:p>
    <w:p w14:paraId="786A5833" w14:textId="20E910EB" w:rsidR="00AC5325" w:rsidRDefault="004D1D02" w:rsidP="003016C7">
      <w:pPr>
        <w:spacing w:line="240" w:lineRule="auto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60A52D7F" wp14:editId="76181E39">
            <wp:extent cx="4723130" cy="2496185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BF45" w14:textId="1F8561BF" w:rsidR="005818F1" w:rsidRDefault="005818F1" w:rsidP="005818F1">
      <w:pPr>
        <w:spacing w:line="24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17. </w:t>
      </w:r>
      <w:r>
        <w:rPr>
          <w:rFonts w:ascii="함초롬바탕" w:eastAsia="함초롬바탕" w:hAnsi="함초롬바탕" w:cs="함초롬바탕" w:hint="eastAsia"/>
        </w:rPr>
        <w:t>질적 데이터와 양적데이터를 포함한 공정 정보</w:t>
      </w:r>
    </w:p>
    <w:p w14:paraId="29E17993" w14:textId="61C51361" w:rsidR="004D1D02" w:rsidRDefault="004D1D02" w:rsidP="00BB62D0">
      <w:r>
        <w:rPr>
          <w:rFonts w:hint="eastAsia"/>
        </w:rPr>
        <w:t xml:space="preserve">위의 테이블은 공정에 사용된 </w:t>
      </w:r>
      <w:r w:rsidR="001B5D80">
        <w:rPr>
          <w:rFonts w:hint="eastAsia"/>
        </w:rPr>
        <w:t>반응을 위한 장치</w:t>
      </w:r>
      <w:r w:rsidR="00BB62D0">
        <w:t xml:space="preserve"> </w:t>
      </w:r>
      <w:r>
        <w:t xml:space="preserve">(Unit), </w:t>
      </w:r>
      <w:r>
        <w:rPr>
          <w:rFonts w:hint="eastAsia"/>
        </w:rPr>
        <w:t xml:space="preserve">반응 </w:t>
      </w:r>
      <w:r>
        <w:t xml:space="preserve">(Reaction), </w:t>
      </w:r>
      <w:r>
        <w:rPr>
          <w:rFonts w:hint="eastAsia"/>
        </w:rPr>
        <w:t xml:space="preserve">운전 조건 </w:t>
      </w:r>
      <w:r>
        <w:t xml:space="preserve">(Temperature, Pressure), </w:t>
      </w:r>
      <w:r>
        <w:rPr>
          <w:rFonts w:hint="eastAsia"/>
        </w:rPr>
        <w:t xml:space="preserve">그리고 반응식 </w:t>
      </w:r>
      <w:r>
        <w:t>(Description)</w:t>
      </w:r>
      <w:r>
        <w:rPr>
          <w:rFonts w:hint="eastAsia"/>
        </w:rPr>
        <w:t>을 포함한다.</w:t>
      </w:r>
    </w:p>
    <w:p w14:paraId="5046F709" w14:textId="44271FD6" w:rsidR="004D1D02" w:rsidRDefault="001B5D80" w:rsidP="00BB62D0">
      <w:r>
        <w:rPr>
          <w:rFonts w:hint="eastAsia"/>
        </w:rPr>
        <w:t xml:space="preserve">장치는 </w:t>
      </w:r>
      <w:r>
        <w:t>Stream methane reforming, water gas shift</w:t>
      </w:r>
      <w:r>
        <w:rPr>
          <w:rFonts w:hint="eastAsia"/>
        </w:rPr>
        <w:t>등 반응을 위한 것으로,</w:t>
      </w:r>
      <w:r>
        <w:t xml:space="preserve"> </w:t>
      </w:r>
      <w:r>
        <w:rPr>
          <w:rFonts w:hint="eastAsia"/>
        </w:rPr>
        <w:t xml:space="preserve">이름에 해당하는 데이터이다. 이는 </w:t>
      </w:r>
      <w:r w:rsidR="00365D82">
        <w:rPr>
          <w:rFonts w:hint="eastAsia"/>
        </w:rPr>
        <w:t>항목</w:t>
      </w:r>
      <w:r w:rsidR="0089408A">
        <w:rPr>
          <w:rFonts w:hint="eastAsia"/>
        </w:rPr>
        <w:t>들 사이</w:t>
      </w:r>
      <w:r w:rsidR="00365D82">
        <w:rPr>
          <w:rFonts w:hint="eastAsia"/>
        </w:rPr>
        <w:t xml:space="preserve"> 연관이 없</w:t>
      </w:r>
      <w:r w:rsidR="006F3816">
        <w:rPr>
          <w:rFonts w:hint="eastAsia"/>
        </w:rPr>
        <w:t>고 순차적인 특징이나 제한된 선택지가 아니므로</w:t>
      </w:r>
      <w:r w:rsidR="006F3816">
        <w:t xml:space="preserve"> Nomi</w:t>
      </w:r>
      <w:r w:rsidR="002A337A">
        <w:rPr>
          <w:rFonts w:hint="eastAsia"/>
        </w:rPr>
        <w:t>n</w:t>
      </w:r>
      <w:r w:rsidR="006F3816">
        <w:t xml:space="preserve">al </w:t>
      </w:r>
      <w:r w:rsidR="006F3816">
        <w:rPr>
          <w:rFonts w:hint="eastAsia"/>
        </w:rPr>
        <w:t>형태의 질적 데이터이다.</w:t>
      </w:r>
    </w:p>
    <w:p w14:paraId="35E99610" w14:textId="5EE8894A" w:rsidR="006D0914" w:rsidRDefault="006D0914" w:rsidP="00BB62D0">
      <w:r>
        <w:rPr>
          <w:rFonts w:hint="eastAsia"/>
        </w:rPr>
        <w:t xml:space="preserve">장치 이름 옆에는 </w:t>
      </w:r>
      <w:r>
        <w:t>[41], [42]</w:t>
      </w:r>
      <w:r>
        <w:rPr>
          <w:rFonts w:hint="eastAsia"/>
        </w:rPr>
        <w:t xml:space="preserve">와 같은 참고문헌이 </w:t>
      </w:r>
      <w:r w:rsidR="0089408A">
        <w:rPr>
          <w:rFonts w:hint="eastAsia"/>
        </w:rPr>
        <w:t xml:space="preserve">있고 항목들 사이 </w:t>
      </w:r>
      <w:r w:rsidR="0047204C">
        <w:rPr>
          <w:rFonts w:hint="eastAsia"/>
        </w:rPr>
        <w:t xml:space="preserve">순서나 </w:t>
      </w:r>
      <w:r w:rsidR="0089408A">
        <w:rPr>
          <w:rFonts w:hint="eastAsia"/>
        </w:rPr>
        <w:t xml:space="preserve">연관이 </w:t>
      </w:r>
      <w:r w:rsidR="0047204C">
        <w:rPr>
          <w:rFonts w:hint="eastAsia"/>
        </w:rPr>
        <w:t>중요하지 않다</w:t>
      </w:r>
      <w:r w:rsidR="0089408A">
        <w:rPr>
          <w:rFonts w:hint="eastAsia"/>
        </w:rPr>
        <w:t>.</w:t>
      </w:r>
      <w:r w:rsidR="0089408A">
        <w:t xml:space="preserve"> </w:t>
      </w:r>
      <w:r w:rsidR="0089408A">
        <w:rPr>
          <w:rFonts w:hint="eastAsia"/>
        </w:rPr>
        <w:t xml:space="preserve">따라서 이들은 </w:t>
      </w:r>
      <w:r w:rsidR="0089408A">
        <w:t xml:space="preserve">Discrete </w:t>
      </w:r>
      <w:r w:rsidR="0089408A">
        <w:rPr>
          <w:rFonts w:hint="eastAsia"/>
        </w:rPr>
        <w:t xml:space="preserve">형식의 양적 데이터이다. </w:t>
      </w:r>
    </w:p>
    <w:p w14:paraId="6C9C7007" w14:textId="3110408E" w:rsidR="006F3816" w:rsidRDefault="006F3816" w:rsidP="00BB62D0">
      <w:r>
        <w:rPr>
          <w:rFonts w:hint="eastAsia"/>
        </w:rPr>
        <w:t>운전 조건은 데이터 사이 수치적 연관성이 있는 온도와 압력으로 구성됐다.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이들은 </w:t>
      </w:r>
      <w:r>
        <w:t xml:space="preserve">Continuous </w:t>
      </w:r>
      <w:r>
        <w:rPr>
          <w:rFonts w:hint="eastAsia"/>
        </w:rPr>
        <w:t>형식의 양적 데이터이다.</w:t>
      </w:r>
    </w:p>
    <w:p w14:paraId="0B2CB295" w14:textId="689BDE4E" w:rsidR="004137A0" w:rsidRDefault="004137A0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EAC4574" w14:textId="6CD451B2" w:rsidR="00AC5325" w:rsidRPr="00DF41A9" w:rsidRDefault="004563F8" w:rsidP="00BB62D0">
      <w:pPr>
        <w:pStyle w:val="3"/>
        <w:numPr>
          <w:ilvl w:val="0"/>
          <w:numId w:val="37"/>
        </w:numPr>
        <w:ind w:leftChars="0" w:firstLineChars="0"/>
      </w:pPr>
      <w:r>
        <w:rPr>
          <w:rFonts w:hint="eastAsia"/>
        </w:rPr>
        <w:lastRenderedPageBreak/>
        <w:t xml:space="preserve">데이터의 </w:t>
      </w:r>
      <w:r w:rsidR="008E23F9">
        <w:rPr>
          <w:rFonts w:hint="eastAsia"/>
        </w:rPr>
        <w:t>구조</w:t>
      </w:r>
    </w:p>
    <w:p w14:paraId="6646BF5A" w14:textId="6E357C0E" w:rsidR="004563F8" w:rsidRDefault="004563F8">
      <w:pPr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0322F38E" wp14:editId="3E6A5FBD">
            <wp:extent cx="4723130" cy="2195830"/>
            <wp:effectExtent l="0" t="0" r="127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1B2D" w14:textId="3818ED6B" w:rsidR="005818F1" w:rsidRDefault="005818F1" w:rsidP="005818F1">
      <w:pPr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18. </w:t>
      </w:r>
      <w:r>
        <w:rPr>
          <w:rFonts w:ascii="함초롬바탕" w:eastAsia="함초롬바탕" w:hAnsi="함초롬바탕" w:cs="함초롬바탕" w:hint="eastAsia"/>
        </w:rPr>
        <w:t>계산 형식에 따른 데이터 구조</w:t>
      </w:r>
    </w:p>
    <w:p w14:paraId="70E2E959" w14:textId="334EA3D9" w:rsidR="008E23F9" w:rsidRPr="008E23F9" w:rsidRDefault="008E23F9" w:rsidP="00BB62D0">
      <w:r w:rsidRPr="008E23F9">
        <w:rPr>
          <w:rFonts w:hint="eastAsia"/>
        </w:rPr>
        <w:t>벡터</w:t>
      </w:r>
      <w:ins w:id="9" w:author="문일" w:date="2022-03-21T10:37:00Z">
        <w:r w:rsidR="00242878">
          <w:rPr>
            <w:rFonts w:hint="eastAsia"/>
          </w:rPr>
          <w:t>(</w:t>
        </w:r>
        <w:r w:rsidR="00242878">
          <w:t>vector)</w:t>
        </w:r>
      </w:ins>
      <w:r w:rsidRPr="008E23F9">
        <w:t xml:space="preserve"> 데이터 구조는 숫자, 문자 등 원소들의 집합으로 이루어진 배열이다. 동일한 자료형의 값이 여러 개 연속되어 있다.</w:t>
      </w:r>
      <w:r>
        <w:t xml:space="preserve"> </w:t>
      </w:r>
      <w:r w:rsidRPr="008E23F9">
        <w:rPr>
          <w:rFonts w:hint="eastAsia"/>
        </w:rPr>
        <w:t>가장</w:t>
      </w:r>
      <w:r w:rsidRPr="008E23F9">
        <w:t xml:space="preserve"> 단순한 데이터 구조로, 원소가 숫자면 숫자 벡터, 문자면 문자 벡터가 된다. 원소 중 문자가 하나라도 있을 경우엔 문자 벡터가 된다.</w:t>
      </w:r>
    </w:p>
    <w:p w14:paraId="335D452F" w14:textId="6D3AD5B4" w:rsidR="008E23F9" w:rsidRPr="008E23F9" w:rsidRDefault="008E23F9" w:rsidP="00BB62D0">
      <w:r w:rsidRPr="008E23F9">
        <w:rPr>
          <w:rFonts w:hint="eastAsia"/>
        </w:rPr>
        <w:t>벡터는</w:t>
      </w:r>
      <w:r w:rsidRPr="008E23F9">
        <w:t xml:space="preserve"> 원소들의 집합인 1차원이지만, 행렬</w:t>
      </w:r>
      <w:ins w:id="10" w:author="문일" w:date="2022-03-21T10:37:00Z">
        <w:r w:rsidR="00242878">
          <w:rPr>
            <w:rFonts w:hint="eastAsia"/>
          </w:rPr>
          <w:t>(</w:t>
        </w:r>
        <w:r w:rsidR="00242878">
          <w:t>matrix</w:t>
        </w:r>
      </w:ins>
      <w:ins w:id="11" w:author="문일" w:date="2022-03-21T10:38:00Z">
        <w:r w:rsidR="00242878">
          <w:t>)</w:t>
        </w:r>
      </w:ins>
      <w:r w:rsidRPr="008E23F9">
        <w:t>은 행과 열로 이루어진 2차원의 데이터 형태이다. 명령어 matrix를 통해 선언된다.</w:t>
      </w:r>
    </w:p>
    <w:p w14:paraId="7F106917" w14:textId="0568AA33" w:rsidR="008E23F9" w:rsidRDefault="008E23F9" w:rsidP="00BB62D0">
      <w:r w:rsidRPr="008E23F9">
        <w:t>데이터 프레임 또한 2차원 형태의 데이터 구조로, 행렬은 모든 데이터 유형이 동일해야 하나 데이터 프레임은 서로 다른 유형의 데이터가 저장될 수 있다.</w:t>
      </w:r>
    </w:p>
    <w:p w14:paraId="1B560ACC" w14:textId="706FC0C2" w:rsidR="008E23F9" w:rsidRDefault="008E23F9" w:rsidP="00BB62D0">
      <w:r w:rsidRPr="008E23F9">
        <w:rPr>
          <w:rFonts w:hint="eastAsia"/>
        </w:rPr>
        <w:t>배열</w:t>
      </w:r>
      <w:ins w:id="12" w:author="문일" w:date="2022-03-21T10:36:00Z">
        <w:r w:rsidR="00242878">
          <w:rPr>
            <w:rFonts w:hint="eastAsia"/>
          </w:rPr>
          <w:t>(</w:t>
        </w:r>
        <w:r w:rsidR="00242878">
          <w:t>array)</w:t>
        </w:r>
      </w:ins>
      <w:r w:rsidRPr="008E23F9">
        <w:rPr>
          <w:rFonts w:hint="eastAsia"/>
        </w:rPr>
        <w:t>은</w:t>
      </w:r>
      <w:r w:rsidRPr="008E23F9">
        <w:t xml:space="preserve"> 2차원 데이터 구조를 쌓아 올린 </w:t>
      </w:r>
      <w:ins w:id="13" w:author="문일" w:date="2022-03-21T10:39:00Z">
        <w:r w:rsidR="00242878">
          <w:t>3</w:t>
        </w:r>
        <w:r w:rsidR="00242878">
          <w:t>차원</w:t>
        </w:r>
        <w:r w:rsidR="00242878">
          <w:t xml:space="preserve"> </w:t>
        </w:r>
      </w:ins>
      <w:r w:rsidRPr="008E23F9">
        <w:t>형태로, 행렬 형태의 데이터를 층위별로 저장한다.</w:t>
      </w:r>
    </w:p>
    <w:p w14:paraId="6E570C33" w14:textId="6083BE84" w:rsidR="008E23F9" w:rsidRPr="008E23F9" w:rsidRDefault="008E23F9" w:rsidP="00BB62D0">
      <w:r>
        <w:rPr>
          <w:rFonts w:hint="eastAsia"/>
        </w:rPr>
        <w:t xml:space="preserve">데이터 프레임은 </w:t>
      </w:r>
      <w:r w:rsidRPr="008E23F9">
        <w:t>행렬과는 다르게 각 열이 서로 다른 데이터 타입을 가질 수 있으나 각 열의 데이터 타입은 동일해야 한다.</w:t>
      </w:r>
    </w:p>
    <w:p w14:paraId="1C7BF318" w14:textId="7DBF92F7" w:rsidR="008E23F9" w:rsidRPr="008E23F9" w:rsidRDefault="008E23F9" w:rsidP="00BB62D0">
      <w:r w:rsidRPr="008E23F9">
        <w:rPr>
          <w:rFonts w:hint="eastAsia"/>
        </w:rPr>
        <w:t xml:space="preserve">리스트는 </w:t>
      </w:r>
      <w:r w:rsidR="002A337A">
        <w:rPr>
          <w:rFonts w:hint="eastAsia"/>
        </w:rPr>
        <w:t>벡</w:t>
      </w:r>
      <w:r w:rsidRPr="008E23F9">
        <w:rPr>
          <w:rFonts w:hint="eastAsia"/>
        </w:rPr>
        <w:t>터와</w:t>
      </w:r>
      <w:r w:rsidRPr="008E23F9">
        <w:t xml:space="preserve"> 비슷하나 벡터와 달리 여러 자료형의 데이터를 섞어서 저장할 수 </w:t>
      </w:r>
      <w:r w:rsidR="002A337A" w:rsidRPr="008E23F9">
        <w:rPr>
          <w:rFonts w:hint="eastAsia"/>
        </w:rPr>
        <w:t>있다</w:t>
      </w:r>
      <w:r w:rsidR="002A337A" w:rsidRPr="008E23F9">
        <w:t>. (</w:t>
      </w:r>
      <w:r w:rsidRPr="008E23F9">
        <w:t>벡터나 data frame 등도 원소로 저장 가능)</w:t>
      </w:r>
    </w:p>
    <w:p w14:paraId="3A623A9D" w14:textId="39B8DF34" w:rsidR="00BB74C9" w:rsidRDefault="00BB74C9">
      <w:pPr>
        <w:rPr>
          <w:rFonts w:ascii="함초롬바탕" w:eastAsia="함초롬바탕" w:hAnsi="함초롬바탕" w:cs="함초롬바탕"/>
        </w:rPr>
      </w:pPr>
    </w:p>
    <w:p w14:paraId="197B2F96" w14:textId="6FF1ECCD" w:rsidR="00BB74C9" w:rsidRPr="00E86BE5" w:rsidRDefault="00BB74C9" w:rsidP="00BB62D0">
      <w:pPr>
        <w:pStyle w:val="2"/>
        <w:numPr>
          <w:ilvl w:val="0"/>
          <w:numId w:val="35"/>
        </w:numPr>
      </w:pPr>
      <w:r>
        <w:rPr>
          <w:rFonts w:hint="eastAsia"/>
        </w:rPr>
        <w:t>데이터 수집 방법론</w:t>
      </w:r>
    </w:p>
    <w:p w14:paraId="1E65B2F1" w14:textId="271E3AA1" w:rsidR="00366F01" w:rsidRDefault="00A7151A" w:rsidP="00BB62D0">
      <w:r>
        <w:rPr>
          <w:rFonts w:hint="eastAsia"/>
        </w:rPr>
        <w:t>데이터의 수집은 사용 목적과 작업 환경에 따라 상이하다.</w:t>
      </w:r>
      <w:r>
        <w:t xml:space="preserve"> </w:t>
      </w:r>
      <w:r>
        <w:rPr>
          <w:rFonts w:hint="eastAsia"/>
        </w:rPr>
        <w:t>이를테면,</w:t>
      </w:r>
      <w:r>
        <w:t xml:space="preserve"> </w:t>
      </w:r>
      <w:r w:rsidR="00B24DDE">
        <w:t xml:space="preserve">1) </w:t>
      </w:r>
      <w:r w:rsidR="00B24DDE">
        <w:rPr>
          <w:rFonts w:hint="eastAsia"/>
        </w:rPr>
        <w:t>실제 규모 공정의 운전 전략 수립</w:t>
      </w:r>
      <w:r>
        <w:rPr>
          <w:rFonts w:hint="eastAsia"/>
        </w:rPr>
        <w:t xml:space="preserve">, </w:t>
      </w:r>
      <w:r w:rsidR="00B24DDE">
        <w:t>2)</w:t>
      </w:r>
      <w:r w:rsidR="00B24DDE">
        <w:rPr>
          <w:rFonts w:hint="eastAsia"/>
        </w:rPr>
        <w:t xml:space="preserve"> </w:t>
      </w:r>
      <w:proofErr w:type="spellStart"/>
      <w:r w:rsidR="00B24DDE">
        <w:rPr>
          <w:rFonts w:hint="eastAsia"/>
        </w:rPr>
        <w:t>신물질</w:t>
      </w:r>
      <w:proofErr w:type="spellEnd"/>
      <w:r w:rsidR="00B24DDE">
        <w:rPr>
          <w:rFonts w:hint="eastAsia"/>
        </w:rPr>
        <w:t xml:space="preserve"> 개발을 위한 실험, 그리고 </w:t>
      </w:r>
      <w:r w:rsidR="00B24DDE">
        <w:t xml:space="preserve">3) </w:t>
      </w:r>
      <w:r w:rsidR="007F1EFD">
        <w:rPr>
          <w:rFonts w:hint="eastAsia"/>
        </w:rPr>
        <w:t>핵분열 혹은 핵융합</w:t>
      </w:r>
      <w:r w:rsidR="00B24DDE">
        <w:rPr>
          <w:rFonts w:hint="eastAsia"/>
        </w:rPr>
        <w:t xml:space="preserve"> 실험은 시행착오에 의존할 수 없는 각기 다른 특징들 </w:t>
      </w:r>
      <w:r w:rsidR="00B24DDE">
        <w:t>(</w:t>
      </w:r>
      <w:r w:rsidR="00B24DDE">
        <w:rPr>
          <w:rFonts w:hint="eastAsia"/>
        </w:rPr>
        <w:t>비용,</w:t>
      </w:r>
      <w:r w:rsidR="00B24DDE">
        <w:t xml:space="preserve"> </w:t>
      </w:r>
      <w:r w:rsidR="00B24DDE">
        <w:rPr>
          <w:rFonts w:hint="eastAsia"/>
        </w:rPr>
        <w:t>효율,</w:t>
      </w:r>
      <w:r w:rsidR="00B24DDE">
        <w:t xml:space="preserve"> </w:t>
      </w:r>
      <w:r w:rsidR="00B24DDE">
        <w:rPr>
          <w:rFonts w:hint="eastAsia"/>
        </w:rPr>
        <w:t>위험도)</w:t>
      </w:r>
      <w:r w:rsidR="007F1EFD">
        <w:rPr>
          <w:rFonts w:hint="eastAsia"/>
        </w:rPr>
        <w:t>이 존재한다.</w:t>
      </w:r>
      <w:r w:rsidR="007F1EFD">
        <w:t xml:space="preserve"> </w:t>
      </w:r>
      <w:r w:rsidR="007F1EFD">
        <w:rPr>
          <w:rFonts w:hint="eastAsia"/>
        </w:rPr>
        <w:t>따라서,</w:t>
      </w:r>
      <w:r w:rsidR="007F1EFD">
        <w:t xml:space="preserve"> </w:t>
      </w:r>
      <w:r w:rsidR="007F1EFD">
        <w:rPr>
          <w:rFonts w:hint="eastAsia"/>
        </w:rPr>
        <w:t>사용 목적과 작업 환경에 적합한 데이터 수집 방법론이 요구된다.</w:t>
      </w:r>
      <w:r w:rsidR="007F1EFD">
        <w:t xml:space="preserve"> </w:t>
      </w:r>
      <w:ins w:id="14" w:author="문일" w:date="2022-03-21T10:42:00Z">
        <w:r w:rsidR="00242878">
          <w:rPr>
            <w:rFonts w:hint="eastAsia"/>
          </w:rPr>
          <w:t xml:space="preserve">여기에서는 </w:t>
        </w:r>
      </w:ins>
      <w:del w:id="15" w:author="문일" w:date="2022-03-21T10:42:00Z">
        <w:r w:rsidR="007F1EFD" w:rsidDel="00242878">
          <w:delText>‘</w:delText>
        </w:r>
        <w:r w:rsidR="007F1EFD" w:rsidDel="00242878">
          <w:rPr>
            <w:rFonts w:hint="eastAsia"/>
          </w:rPr>
          <w:delText>데이터 수집 방법론</w:delText>
        </w:r>
        <w:r w:rsidR="007F1EFD" w:rsidDel="00242878">
          <w:delText>’</w:delText>
        </w:r>
        <w:r w:rsidR="007F1EFD" w:rsidDel="00242878">
          <w:rPr>
            <w:rFonts w:hint="eastAsia"/>
          </w:rPr>
          <w:delText xml:space="preserve">은 </w:delText>
        </w:r>
      </w:del>
      <w:r w:rsidR="007F1EFD">
        <w:rPr>
          <w:rFonts w:hint="eastAsia"/>
        </w:rPr>
        <w:t>다양한 데이터 수집 환경을 소개하고 데이터 수집을 위한 방법</w:t>
      </w:r>
      <w:ins w:id="16" w:author="문일" w:date="2022-03-21T10:42:00Z">
        <w:r w:rsidR="00242878">
          <w:rPr>
            <w:rFonts w:hint="eastAsia"/>
          </w:rPr>
          <w:t>도</w:t>
        </w:r>
      </w:ins>
      <w:del w:id="17" w:author="문일" w:date="2022-03-21T10:42:00Z">
        <w:r w:rsidR="007F1EFD" w:rsidDel="00242878">
          <w:rPr>
            <w:rFonts w:hint="eastAsia"/>
          </w:rPr>
          <w:delText>을</w:delText>
        </w:r>
      </w:del>
      <w:r w:rsidR="007F1EFD">
        <w:rPr>
          <w:rFonts w:hint="eastAsia"/>
        </w:rPr>
        <w:t xml:space="preserve"> 소개한다</w:t>
      </w:r>
    </w:p>
    <w:p w14:paraId="3E81AE7E" w14:textId="77777777" w:rsidR="00BB74C9" w:rsidRPr="00366F01" w:rsidRDefault="00BB74C9" w:rsidP="000A3371">
      <w:pPr>
        <w:spacing w:line="240" w:lineRule="auto"/>
        <w:rPr>
          <w:rFonts w:ascii="함초롬바탕" w:eastAsia="함초롬바탕" w:hAnsi="함초롬바탕" w:cs="함초롬바탕"/>
        </w:rPr>
      </w:pPr>
    </w:p>
    <w:p w14:paraId="7C867524" w14:textId="2B1EE4D6" w:rsidR="00757B1E" w:rsidRDefault="00757B1E" w:rsidP="00BB62D0">
      <w:pPr>
        <w:pStyle w:val="3"/>
        <w:numPr>
          <w:ilvl w:val="0"/>
          <w:numId w:val="42"/>
        </w:numPr>
        <w:ind w:leftChars="0" w:firstLineChars="0"/>
      </w:pPr>
      <w:r>
        <w:rPr>
          <w:rFonts w:hint="eastAsia"/>
        </w:rPr>
        <w:t>센서 네트워크</w:t>
      </w:r>
    </w:p>
    <w:p w14:paraId="44EBD878" w14:textId="435920DA" w:rsidR="00E86BE5" w:rsidRDefault="0051260C" w:rsidP="0051260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2EE13704" wp14:editId="11085DA9">
            <wp:extent cx="3409950" cy="19812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2961" w14:textId="5C9A4D25" w:rsidR="005818F1" w:rsidRDefault="005818F1" w:rsidP="0051260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19. </w:t>
      </w:r>
      <w:r>
        <w:rPr>
          <w:rFonts w:ascii="함초롬바탕" w:eastAsia="함초롬바탕" w:hAnsi="함초롬바탕" w:cs="함초롬바탕" w:hint="eastAsia"/>
          <w:b/>
        </w:rPr>
        <w:t>센서 이미지</w:t>
      </w:r>
    </w:p>
    <w:p w14:paraId="11053E41" w14:textId="397603BE" w:rsidR="008873E7" w:rsidRPr="009E6FED" w:rsidRDefault="008873E7" w:rsidP="00BB62D0">
      <w:r w:rsidRPr="009E6FED">
        <w:rPr>
          <w:rFonts w:hint="eastAsia"/>
        </w:rPr>
        <w:t xml:space="preserve">센서 </w:t>
      </w:r>
      <w:r w:rsidRPr="009E6FED">
        <w:t>(Sensor)</w:t>
      </w:r>
      <w:r w:rsidRPr="009E6FED">
        <w:rPr>
          <w:rFonts w:hint="eastAsia"/>
        </w:rPr>
        <w:t>는 공정이나 실험환경에서의 물질이나 상태의 환경적 변화를 신호로 치환하는 소자나 장치를 의미한다.</w:t>
      </w:r>
      <w:r w:rsidRPr="009E6FED">
        <w:t xml:space="preserve"> </w:t>
      </w:r>
      <w:r w:rsidRPr="009E6FED">
        <w:rPr>
          <w:rFonts w:hint="eastAsia"/>
        </w:rPr>
        <w:t>센서가 수집하여 치환하는 데이터는 보통 온도,</w:t>
      </w:r>
      <w:r w:rsidRPr="009E6FED">
        <w:t xml:space="preserve"> </w:t>
      </w:r>
      <w:r w:rsidRPr="009E6FED">
        <w:rPr>
          <w:rFonts w:hint="eastAsia"/>
        </w:rPr>
        <w:t>압력,</w:t>
      </w:r>
      <w:r w:rsidRPr="009E6FED">
        <w:t xml:space="preserve"> </w:t>
      </w:r>
      <w:r w:rsidRPr="009E6FED">
        <w:rPr>
          <w:rFonts w:hint="eastAsia"/>
        </w:rPr>
        <w:t>유량,</w:t>
      </w:r>
      <w:r w:rsidRPr="009E6FED">
        <w:t xml:space="preserve"> </w:t>
      </w:r>
      <w:r w:rsidRPr="009E6FED">
        <w:rPr>
          <w:rFonts w:hint="eastAsia"/>
        </w:rPr>
        <w:t xml:space="preserve">속도 등 다양한 </w:t>
      </w:r>
      <w:proofErr w:type="spellStart"/>
      <w:r w:rsidR="00890FB8" w:rsidRPr="009E6FED">
        <w:rPr>
          <w:rFonts w:hint="eastAsia"/>
        </w:rPr>
        <w:t>물리량을</w:t>
      </w:r>
      <w:proofErr w:type="spellEnd"/>
      <w:r w:rsidR="00890FB8" w:rsidRPr="009E6FED">
        <w:rPr>
          <w:rFonts w:hint="eastAsia"/>
        </w:rPr>
        <w:t xml:space="preserve"> 의미한다</w:t>
      </w:r>
      <w:r w:rsidR="00682CDD" w:rsidRPr="009E6FED">
        <w:rPr>
          <w:rFonts w:hint="eastAsia"/>
        </w:rPr>
        <w:t>.</w:t>
      </w:r>
      <w:r w:rsidR="00682CDD" w:rsidRPr="009E6FED">
        <w:t xml:space="preserve"> </w:t>
      </w:r>
      <w:r w:rsidR="00682CDD" w:rsidRPr="009E6FED">
        <w:rPr>
          <w:rFonts w:hint="eastAsia"/>
        </w:rPr>
        <w:t>공정에서는 보통 수많은 센서로 하여금 공정에서의</w:t>
      </w:r>
      <w:r w:rsidR="00682CDD" w:rsidRPr="009E6FED">
        <w:t xml:space="preserve"> </w:t>
      </w:r>
      <w:r w:rsidR="00682CDD" w:rsidRPr="009E6FED">
        <w:rPr>
          <w:rFonts w:hint="eastAsia"/>
        </w:rPr>
        <w:t>반응물이나 생성물의 상태 확인을 통해 앞으로의 운전 전략을 결정한다. 결과적으로 공정을 효과적</w:t>
      </w:r>
      <w:r w:rsidR="002A337A">
        <w:rPr>
          <w:rFonts w:hint="eastAsia"/>
        </w:rPr>
        <w:t>으로</w:t>
      </w:r>
      <w:r w:rsidR="00682CDD" w:rsidRPr="009E6FED">
        <w:rPr>
          <w:rFonts w:hint="eastAsia"/>
        </w:rPr>
        <w:t xml:space="preserve"> 제어해 효율이나 </w:t>
      </w:r>
      <w:proofErr w:type="spellStart"/>
      <w:r w:rsidR="00682CDD" w:rsidRPr="009E6FED">
        <w:rPr>
          <w:rFonts w:hint="eastAsia"/>
        </w:rPr>
        <w:t>수율</w:t>
      </w:r>
      <w:proofErr w:type="spellEnd"/>
      <w:r w:rsidR="00682CDD" w:rsidRPr="009E6FED">
        <w:rPr>
          <w:rFonts w:hint="eastAsia"/>
        </w:rPr>
        <w:t xml:space="preserve"> 등 공정 개선에 전반적인 활용이 가능하다.</w:t>
      </w:r>
      <w:r w:rsidR="00CA53D7" w:rsidRPr="009E6FED">
        <w:t xml:space="preserve"> </w:t>
      </w:r>
    </w:p>
    <w:p w14:paraId="2A766EBF" w14:textId="71B78933" w:rsidR="00757B1E" w:rsidRDefault="00ED23A0" w:rsidP="00BB62D0">
      <w:pPr>
        <w:pStyle w:val="3"/>
        <w:numPr>
          <w:ilvl w:val="0"/>
          <w:numId w:val="42"/>
        </w:numPr>
        <w:ind w:leftChars="0" w:firstLineChars="0"/>
      </w:pPr>
      <w:r>
        <w:br w:type="page"/>
      </w:r>
      <w:r w:rsidR="00757B1E">
        <w:rPr>
          <w:rFonts w:hint="eastAsia"/>
        </w:rPr>
        <w:lastRenderedPageBreak/>
        <w:t>문헌 수집</w:t>
      </w:r>
    </w:p>
    <w:p w14:paraId="4A024757" w14:textId="4C34C79C" w:rsidR="00CC60DF" w:rsidRDefault="00CC60DF" w:rsidP="00CC60DF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5D5F95A6" wp14:editId="596C3E34">
            <wp:extent cx="3678865" cy="2357283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893" cy="23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77CD" w14:textId="1E20F7DA" w:rsidR="005818F1" w:rsidRDefault="005818F1" w:rsidP="00CC60DF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20. </w:t>
      </w:r>
      <w:r>
        <w:rPr>
          <w:rFonts w:ascii="함초롬바탕" w:eastAsia="함초롬바탕" w:hAnsi="함초롬바탕" w:cs="함초롬바탕" w:hint="eastAsia"/>
          <w:b/>
        </w:rPr>
        <w:t>문헌 수집 조사 이미지</w:t>
      </w:r>
    </w:p>
    <w:p w14:paraId="1D887769" w14:textId="64239A13" w:rsidR="00757B1E" w:rsidRPr="009E6FED" w:rsidRDefault="00D4662D" w:rsidP="00BB62D0">
      <w:r w:rsidRPr="009E6FED">
        <w:rPr>
          <w:rFonts w:hint="eastAsia"/>
        </w:rPr>
        <w:t xml:space="preserve">문헌 조사 및 수집 </w:t>
      </w:r>
      <w:r w:rsidRPr="009E6FED">
        <w:t>(Literature review)</w:t>
      </w:r>
      <w:r w:rsidRPr="009E6FED">
        <w:rPr>
          <w:rFonts w:hint="eastAsia"/>
        </w:rPr>
        <w:t>은 논문이나 서적으로부터 데이터 · 정보 ·</w:t>
      </w:r>
      <w:r w:rsidRPr="009E6FED">
        <w:t xml:space="preserve"> </w:t>
      </w:r>
      <w:r w:rsidRPr="009E6FED">
        <w:rPr>
          <w:rFonts w:hint="eastAsia"/>
        </w:rPr>
        <w:t>지식 등을 얻는 과정이다.</w:t>
      </w:r>
      <w:r w:rsidR="000F1734" w:rsidRPr="009E6FED">
        <w:t xml:space="preserve"> </w:t>
      </w:r>
      <w:r w:rsidR="000F1734" w:rsidRPr="009E6FED">
        <w:rPr>
          <w:rFonts w:hint="eastAsia"/>
        </w:rPr>
        <w:t>대게 실험 설계를 위한 선행 연구 조사를 목적을 위해</w:t>
      </w:r>
      <w:r w:rsidR="000F1734" w:rsidRPr="009E6FED">
        <w:t xml:space="preserve"> </w:t>
      </w:r>
      <w:r w:rsidR="000F1734" w:rsidRPr="009E6FED">
        <w:rPr>
          <w:rFonts w:hint="eastAsia"/>
        </w:rPr>
        <w:t>문헌 조사 및 수집이 행해지지만,</w:t>
      </w:r>
      <w:r w:rsidR="000F1734" w:rsidRPr="009E6FED">
        <w:t xml:space="preserve"> </w:t>
      </w:r>
      <w:r w:rsidR="000F1734" w:rsidRPr="009E6FED">
        <w:rPr>
          <w:rFonts w:hint="eastAsia"/>
        </w:rPr>
        <w:t>화공 인공지능 개발을 위한 데이터 수집을 위해 진행될 수 있다.</w:t>
      </w:r>
      <w:r w:rsidR="000F1734" w:rsidRPr="009E6FED">
        <w:t xml:space="preserve"> </w:t>
      </w:r>
      <w:r w:rsidR="00575C50" w:rsidRPr="009E6FED">
        <w:rPr>
          <w:rFonts w:hint="eastAsia"/>
        </w:rPr>
        <w:t>특히,</w:t>
      </w:r>
      <w:r w:rsidR="00575C50" w:rsidRPr="009E6FED">
        <w:t xml:space="preserve"> </w:t>
      </w:r>
      <w:proofErr w:type="spellStart"/>
      <w:r w:rsidR="00575C50" w:rsidRPr="009E6FED">
        <w:rPr>
          <w:rFonts w:hint="eastAsia"/>
        </w:rPr>
        <w:t>신물질</w:t>
      </w:r>
      <w:proofErr w:type="spellEnd"/>
      <w:r w:rsidR="00575C50" w:rsidRPr="009E6FED">
        <w:rPr>
          <w:rFonts w:hint="eastAsia"/>
        </w:rPr>
        <w:t xml:space="preserve"> 개발을 위해 선행적으로 진행됐던 실험 데이터를 수집하여 물질 합성 전략이나 중요한 물성의 예측에 사용될 수 있다.</w:t>
      </w:r>
      <w:r w:rsidR="00FB72EF" w:rsidRPr="009E6FED">
        <w:t xml:space="preserve"> </w:t>
      </w:r>
      <w:r w:rsidR="00FB72EF" w:rsidRPr="009E6FED">
        <w:rPr>
          <w:rFonts w:hint="eastAsia"/>
        </w:rPr>
        <w:t xml:space="preserve">이를테면 고성능 촉매 발견을 위한 많은 시도를 논문과 같은 문헌으로부터 찾아 데이터 구조를 설정하고 축적할 수 있다. 문헌 수집을 위한 과정을 데이터 사이언스에서는 </w:t>
      </w:r>
      <w:r w:rsidR="006D4284" w:rsidRPr="009E6FED">
        <w:rPr>
          <w:rFonts w:hint="eastAsia"/>
        </w:rPr>
        <w:t xml:space="preserve">웹 </w:t>
      </w:r>
      <w:proofErr w:type="spellStart"/>
      <w:r w:rsidR="006D4284" w:rsidRPr="009E6FED">
        <w:rPr>
          <w:rFonts w:hint="eastAsia"/>
        </w:rPr>
        <w:t>크롤링</w:t>
      </w:r>
      <w:proofErr w:type="spellEnd"/>
      <w:r w:rsidR="006D4284" w:rsidRPr="009E6FED">
        <w:rPr>
          <w:rFonts w:hint="eastAsia"/>
        </w:rPr>
        <w:t xml:space="preserve"> </w:t>
      </w:r>
      <w:r w:rsidR="006D4284" w:rsidRPr="009E6FED">
        <w:t>(</w:t>
      </w:r>
      <w:r w:rsidR="006D4284" w:rsidRPr="009E6FED">
        <w:rPr>
          <w:rFonts w:hint="eastAsia"/>
        </w:rPr>
        <w:t>Web-crawling</w:t>
      </w:r>
      <w:r w:rsidR="006D4284" w:rsidRPr="009E6FED">
        <w:t>)</w:t>
      </w:r>
      <w:r w:rsidR="0092620E" w:rsidRPr="009E6FED">
        <w:rPr>
          <w:rFonts w:hint="eastAsia"/>
        </w:rPr>
        <w:t xml:space="preserve">과 웹 </w:t>
      </w:r>
      <w:proofErr w:type="spellStart"/>
      <w:r w:rsidR="0092620E" w:rsidRPr="009E6FED">
        <w:rPr>
          <w:rFonts w:hint="eastAsia"/>
        </w:rPr>
        <w:t>스크래핑</w:t>
      </w:r>
      <w:proofErr w:type="spellEnd"/>
      <w:r w:rsidR="0092620E" w:rsidRPr="009E6FED">
        <w:rPr>
          <w:rFonts w:hint="eastAsia"/>
        </w:rPr>
        <w:t xml:space="preserve"> </w:t>
      </w:r>
      <w:r w:rsidR="0092620E" w:rsidRPr="009E6FED">
        <w:t>(Web-scraping)</w:t>
      </w:r>
      <w:r w:rsidR="00FB72EF" w:rsidRPr="009E6FED">
        <w:rPr>
          <w:rFonts w:hint="eastAsia"/>
        </w:rPr>
        <w:t>이라고 하며 기초적인 프로그래밍 언어 지식으로 이를 시도할 수 있다.</w:t>
      </w:r>
    </w:p>
    <w:p w14:paraId="25F8433D" w14:textId="77777777" w:rsidR="00D4662D" w:rsidRPr="0092620E" w:rsidRDefault="00D4662D">
      <w:pPr>
        <w:rPr>
          <w:rFonts w:ascii="함초롬바탕" w:eastAsia="함초롬바탕" w:hAnsi="함초롬바탕" w:cs="함초롬바탕"/>
          <w:b/>
        </w:rPr>
      </w:pPr>
    </w:p>
    <w:p w14:paraId="6EE8091D" w14:textId="7AD4D41C" w:rsidR="00366F01" w:rsidRPr="007E1732" w:rsidRDefault="006D4284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</w:t>
      </w:r>
      <w:r>
        <w:t>(</w:t>
      </w:r>
      <w:r w:rsidR="00366F01">
        <w:rPr>
          <w:rFonts w:hint="eastAsia"/>
        </w:rPr>
        <w:t>Web-crawling</w:t>
      </w:r>
      <w:r>
        <w:t>)</w:t>
      </w:r>
    </w:p>
    <w:p w14:paraId="30110D91" w14:textId="6D039AAA" w:rsidR="00154F0E" w:rsidRDefault="00154F0E" w:rsidP="00BB62D0">
      <w:r w:rsidRPr="009E6FED">
        <w:rPr>
          <w:rFonts w:hint="eastAsia"/>
        </w:rPr>
        <w:t xml:space="preserve">웹 </w:t>
      </w:r>
      <w:proofErr w:type="spellStart"/>
      <w:r w:rsidRPr="009E6FED">
        <w:rPr>
          <w:rFonts w:hint="eastAsia"/>
        </w:rPr>
        <w:t>크롤링은</w:t>
      </w:r>
      <w:proofErr w:type="spellEnd"/>
      <w:r w:rsidRPr="009E6FED">
        <w:rPr>
          <w:rFonts w:hint="eastAsia"/>
        </w:rPr>
        <w:t xml:space="preserve"> 데이터 수집을 위해 적합한 데이터 </w:t>
      </w:r>
      <w:r w:rsidR="00994D26" w:rsidRPr="009E6FED">
        <w:rPr>
          <w:rFonts w:hint="eastAsia"/>
        </w:rPr>
        <w:t>근원</w:t>
      </w:r>
      <w:r w:rsidRPr="009E6FED">
        <w:rPr>
          <w:rFonts w:hint="eastAsia"/>
        </w:rPr>
        <w:t>을 탐색하는 과정을 의미한다.</w:t>
      </w:r>
      <w:r w:rsidRPr="009E6FED">
        <w:t xml:space="preserve"> </w:t>
      </w:r>
      <w:proofErr w:type="spellStart"/>
      <w:r w:rsidR="00994D26" w:rsidRPr="009E6FED">
        <w:rPr>
          <w:rFonts w:hint="eastAsia"/>
        </w:rPr>
        <w:t>신물질</w:t>
      </w:r>
      <w:proofErr w:type="spellEnd"/>
      <w:r w:rsidR="00994D26" w:rsidRPr="009E6FED">
        <w:rPr>
          <w:rFonts w:hint="eastAsia"/>
        </w:rPr>
        <w:t xml:space="preserve"> 개발을 위한 화공 데이터 수집을 위해 </w:t>
      </w:r>
      <w:r w:rsidRPr="009E6FED">
        <w:rPr>
          <w:rFonts w:hint="eastAsia"/>
        </w:rPr>
        <w:t>보통 W</w:t>
      </w:r>
      <w:r w:rsidRPr="009E6FED">
        <w:t>eb of Science, SCOPUS, Science Direct</w:t>
      </w:r>
      <w:r w:rsidRPr="009E6FED">
        <w:rPr>
          <w:rFonts w:hint="eastAsia"/>
        </w:rPr>
        <w:t>와 같은 학술지 검색 엔진들을 사용</w:t>
      </w:r>
      <w:r w:rsidR="00994D26" w:rsidRPr="009E6FED">
        <w:rPr>
          <w:rFonts w:hint="eastAsia"/>
        </w:rPr>
        <w:t>한다.</w:t>
      </w:r>
      <w:r w:rsidR="00994D26" w:rsidRPr="009E6FED">
        <w:t xml:space="preserve"> </w:t>
      </w:r>
      <w:r w:rsidR="00994D26" w:rsidRPr="009E6FED">
        <w:rPr>
          <w:rFonts w:hint="eastAsia"/>
        </w:rPr>
        <w:t>해당 검색 엔진을 사용하</w:t>
      </w:r>
      <w:r w:rsidR="00994D26" w:rsidRPr="009E6FED">
        <w:rPr>
          <w:rFonts w:hint="eastAsia"/>
        </w:rPr>
        <w:lastRenderedPageBreak/>
        <w:t>면 학술지에</w:t>
      </w:r>
      <w:r w:rsidRPr="009E6FED">
        <w:rPr>
          <w:rFonts w:hint="eastAsia"/>
        </w:rPr>
        <w:t xml:space="preserve"> 수록된 논문들과 실험 정보 · 결과를 확보할 수 있다.</w:t>
      </w:r>
    </w:p>
    <w:p w14:paraId="3E516691" w14:textId="77777777" w:rsidR="005A6F23" w:rsidRPr="009E6FED" w:rsidRDefault="005A6F23" w:rsidP="00154F0E">
      <w:pPr>
        <w:rPr>
          <w:rFonts w:ascii="함초롬바탕" w:eastAsia="함초롬바탕" w:hAnsi="함초롬바탕" w:cs="함초롬바탕"/>
        </w:rPr>
      </w:pPr>
    </w:p>
    <w:p w14:paraId="247AF48D" w14:textId="1156DE32" w:rsidR="00154F0E" w:rsidRPr="005A6F23" w:rsidRDefault="009F613A" w:rsidP="00BB62D0">
      <w:r w:rsidRPr="005A6F23">
        <w:rPr>
          <w:rFonts w:hint="eastAsia"/>
        </w:rPr>
        <w:t>W</w:t>
      </w:r>
      <w:r w:rsidRPr="005A6F23">
        <w:t>eb of Science (www.webofscience.com)</w:t>
      </w:r>
    </w:p>
    <w:p w14:paraId="20F2B002" w14:textId="2C3E679A" w:rsidR="00EA7B32" w:rsidRDefault="00154F0E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25461B55" wp14:editId="263178B4">
            <wp:extent cx="3891516" cy="1789846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734" cy="179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6FC" w14:textId="1E4777A7" w:rsidR="005818F1" w:rsidRDefault="005818F1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21. Web of Science </w:t>
      </w:r>
      <w:r>
        <w:rPr>
          <w:rFonts w:ascii="함초롬바탕" w:eastAsia="함초롬바탕" w:hAnsi="함초롬바탕" w:cs="함초롬바탕" w:hint="eastAsia"/>
          <w:b/>
        </w:rPr>
        <w:t>웹페이지</w:t>
      </w:r>
    </w:p>
    <w:p w14:paraId="7FB9DDE0" w14:textId="3D16E15C" w:rsidR="00154F0E" w:rsidRDefault="00154F0E">
      <w:pPr>
        <w:rPr>
          <w:rFonts w:ascii="함초롬바탕" w:eastAsia="함초롬바탕" w:hAnsi="함초롬바탕" w:cs="함초롬바탕"/>
          <w:b/>
        </w:rPr>
      </w:pPr>
    </w:p>
    <w:p w14:paraId="31D05A1E" w14:textId="371BCE93" w:rsidR="009F613A" w:rsidRPr="005A6F23" w:rsidRDefault="009F613A" w:rsidP="00BB62D0">
      <w:r w:rsidRPr="005A6F23">
        <w:t>Science Direct (</w:t>
      </w:r>
      <w:r w:rsidR="0018674B">
        <w:t>www.sciencedirect.com</w:t>
      </w:r>
      <w:r w:rsidRPr="005A6F23">
        <w:t>)</w:t>
      </w:r>
    </w:p>
    <w:p w14:paraId="13A88930" w14:textId="2939926A" w:rsidR="00154F0E" w:rsidRDefault="00154F0E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33A6C178" wp14:editId="4BA375D2">
            <wp:extent cx="4114800" cy="192794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4021" cy="19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B378" w14:textId="5D4E6E3B" w:rsidR="005818F1" w:rsidRDefault="005818F1" w:rsidP="00847D43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22. Science Direct </w:t>
      </w:r>
      <w:r>
        <w:rPr>
          <w:rFonts w:ascii="함초롬바탕" w:eastAsia="함초롬바탕" w:hAnsi="함초롬바탕" w:cs="함초롬바탕" w:hint="eastAsia"/>
        </w:rPr>
        <w:t>웹페이지</w:t>
      </w:r>
    </w:p>
    <w:p w14:paraId="53C66028" w14:textId="76580AF2" w:rsidR="00154F0E" w:rsidRDefault="00154F0E">
      <w:pPr>
        <w:rPr>
          <w:rFonts w:ascii="함초롬바탕" w:eastAsia="함초롬바탕" w:hAnsi="함초롬바탕" w:cs="함초롬바탕"/>
          <w:b/>
        </w:rPr>
      </w:pPr>
    </w:p>
    <w:p w14:paraId="2AA8DD94" w14:textId="13DAF24B" w:rsidR="005818F1" w:rsidRDefault="005818F1">
      <w:pPr>
        <w:rPr>
          <w:rFonts w:ascii="함초롬바탕" w:eastAsia="함초롬바탕" w:hAnsi="함초롬바탕" w:cs="함초롬바탕"/>
          <w:b/>
        </w:rPr>
      </w:pPr>
    </w:p>
    <w:p w14:paraId="518DF133" w14:textId="77777777" w:rsidR="005818F1" w:rsidRDefault="005818F1">
      <w:pPr>
        <w:rPr>
          <w:rFonts w:ascii="함초롬바탕" w:eastAsia="함초롬바탕" w:hAnsi="함초롬바탕" w:cs="함초롬바탕"/>
          <w:b/>
        </w:rPr>
      </w:pPr>
    </w:p>
    <w:p w14:paraId="47AED46E" w14:textId="641AB64E" w:rsidR="004171F0" w:rsidRPr="005A6F23" w:rsidRDefault="004171F0" w:rsidP="00BB62D0">
      <w:r w:rsidRPr="005A6F23">
        <w:t>SCOPUS (</w:t>
      </w:r>
      <w:r w:rsidR="005A6F23" w:rsidRPr="005A6F23">
        <w:rPr>
          <w:rFonts w:hint="eastAsia"/>
        </w:rPr>
        <w:t>w</w:t>
      </w:r>
      <w:r w:rsidR="005A6F23" w:rsidRPr="005A6F23">
        <w:t>ww.scopus.com)</w:t>
      </w:r>
    </w:p>
    <w:p w14:paraId="1C7AE4EC" w14:textId="2EF3B7CD" w:rsidR="00154F0E" w:rsidRDefault="004171F0" w:rsidP="005B195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3602AA4E" wp14:editId="5E603614">
            <wp:extent cx="4423144" cy="1060294"/>
            <wp:effectExtent l="0" t="0" r="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3144" cy="10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F615" w14:textId="7E50F066" w:rsidR="002B0AEF" w:rsidRDefault="005818F1" w:rsidP="005B195C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  <w:b/>
        </w:rPr>
        <w:t xml:space="preserve">그림 </w:t>
      </w:r>
      <w:r>
        <w:rPr>
          <w:rFonts w:ascii="함초롬바탕" w:eastAsia="함초롬바탕" w:hAnsi="함초롬바탕" w:cs="함초롬바탕"/>
          <w:b/>
        </w:rPr>
        <w:t xml:space="preserve">23. SCOPUS </w:t>
      </w:r>
      <w:r>
        <w:rPr>
          <w:rFonts w:ascii="함초롬바탕" w:eastAsia="함초롬바탕" w:hAnsi="함초롬바탕" w:cs="함초롬바탕" w:hint="eastAsia"/>
          <w:b/>
        </w:rPr>
        <w:t>웹페이지</w:t>
      </w:r>
    </w:p>
    <w:p w14:paraId="3DB474B3" w14:textId="77777777" w:rsidR="005818F1" w:rsidRDefault="005818F1" w:rsidP="005B195C">
      <w:pPr>
        <w:jc w:val="center"/>
        <w:rPr>
          <w:rFonts w:ascii="함초롬바탕" w:eastAsia="함초롬바탕" w:hAnsi="함초롬바탕" w:cs="함초롬바탕"/>
          <w:b/>
        </w:rPr>
      </w:pPr>
    </w:p>
    <w:p w14:paraId="4ECD928E" w14:textId="51492B3E" w:rsidR="00EA7B32" w:rsidRPr="00172C8C" w:rsidRDefault="00EA7B32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스크래핑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Web-</w:t>
      </w:r>
      <w:r>
        <w:t>scraping)</w:t>
      </w:r>
    </w:p>
    <w:p w14:paraId="2170A04D" w14:textId="4B6DEBB8" w:rsidR="00154F0E" w:rsidRPr="009E6FED" w:rsidRDefault="00154F0E" w:rsidP="00BB62D0">
      <w:r w:rsidRPr="009E6FED">
        <w:rPr>
          <w:rFonts w:hint="eastAsia"/>
        </w:rPr>
        <w:t xml:space="preserve">웹 </w:t>
      </w:r>
      <w:proofErr w:type="spellStart"/>
      <w:r w:rsidR="00172C8C" w:rsidRPr="009E6FED">
        <w:rPr>
          <w:rFonts w:hint="eastAsia"/>
        </w:rPr>
        <w:t>스크래핑</w:t>
      </w:r>
      <w:r w:rsidRPr="009E6FED">
        <w:rPr>
          <w:rFonts w:hint="eastAsia"/>
        </w:rPr>
        <w:t>은</w:t>
      </w:r>
      <w:proofErr w:type="spellEnd"/>
      <w:r w:rsidRPr="009E6FED">
        <w:rPr>
          <w:rFonts w:hint="eastAsia"/>
        </w:rPr>
        <w:t xml:space="preserve"> 데이터 수집을 위한 자동화된 조직적</w:t>
      </w:r>
      <w:r w:rsidRPr="009E6FED">
        <w:t xml:space="preserve"> </w:t>
      </w:r>
      <w:r w:rsidRPr="009E6FED">
        <w:rPr>
          <w:rFonts w:hint="eastAsia"/>
        </w:rPr>
        <w:t>탐색 방법을 의미한다.</w:t>
      </w:r>
      <w:r w:rsidRPr="009E6FED">
        <w:t xml:space="preserve"> </w:t>
      </w:r>
      <w:r w:rsidRPr="009E6FED">
        <w:rPr>
          <w:rFonts w:hint="eastAsia"/>
        </w:rPr>
        <w:t>사람이 직접 데이터를 찾거나 컴퓨터 프로그램을 개발하여 인터넷으로부터 데이터를 체계적으로 수집하는데 사용된다.</w:t>
      </w:r>
      <w:r w:rsidRPr="009E6FED">
        <w:t xml:space="preserve"> </w:t>
      </w:r>
      <w:r w:rsidRPr="009E6FED">
        <w:rPr>
          <w:rFonts w:hint="eastAsia"/>
        </w:rPr>
        <w:t xml:space="preserve">물질 합성과 같은 분야의 데이터는 논문을 통해 테이블이나 </w:t>
      </w:r>
      <w:r w:rsidR="003C647C" w:rsidRPr="009E6FED">
        <w:rPr>
          <w:rFonts w:hint="eastAsia"/>
        </w:rPr>
        <w:t>그림으로부터 추출해낼 수 있다.</w:t>
      </w:r>
    </w:p>
    <w:p w14:paraId="0497B857" w14:textId="51A0988E" w:rsidR="00154F0E" w:rsidRDefault="0000790C" w:rsidP="00BB62D0">
      <w:r w:rsidRPr="009E6FED">
        <w:rPr>
          <w:rFonts w:hint="eastAsia"/>
        </w:rPr>
        <w:t>예를 들자면,</w:t>
      </w:r>
      <w:r w:rsidRPr="009E6FED">
        <w:t xml:space="preserve"> </w:t>
      </w:r>
      <w:r w:rsidRPr="009E6FED">
        <w:rPr>
          <w:rFonts w:hint="eastAsia"/>
        </w:rPr>
        <w:t>촉매 데이터 수집을 위해 문헌에서 촉매 합성 및 결과에 대한 정보를 찾을 수 있다.</w:t>
      </w:r>
      <w:r w:rsidR="00856239" w:rsidRPr="009E6FED">
        <w:t xml:space="preserve"> </w:t>
      </w:r>
      <w:r w:rsidR="00856239" w:rsidRPr="009E6FED">
        <w:rPr>
          <w:rFonts w:hint="eastAsia"/>
        </w:rPr>
        <w:t>해당 문헌</w:t>
      </w:r>
      <w:r w:rsidR="00AF6CA4">
        <w:rPr>
          <w:rFonts w:hint="eastAsia"/>
        </w:rPr>
        <w:t xml:space="preserve"> (DOI:10.7316</w:t>
      </w:r>
      <w:r w:rsidR="00AF6CA4">
        <w:t>/KHNES.2019.30.2.95)</w:t>
      </w:r>
      <w:r w:rsidR="00856239" w:rsidRPr="009E6FED">
        <w:rPr>
          <w:rFonts w:hint="eastAsia"/>
        </w:rPr>
        <w:t xml:space="preserve">은 </w:t>
      </w:r>
      <w:r w:rsidR="00856239" w:rsidRPr="009E6FED">
        <w:t xml:space="preserve">WGS </w:t>
      </w:r>
      <w:r w:rsidR="00856239" w:rsidRPr="009E6FED">
        <w:rPr>
          <w:rFonts w:hint="eastAsia"/>
        </w:rPr>
        <w:t>촉매 개발에 관한 내용</w:t>
      </w:r>
      <w:r w:rsidR="00552A56">
        <w:rPr>
          <w:rFonts w:hint="eastAsia"/>
        </w:rPr>
        <w:t xml:space="preserve">으로 촉매 합성을 위한 정보를 </w:t>
      </w:r>
      <w:r w:rsidR="00EB6CFC">
        <w:rPr>
          <w:rFonts w:hint="eastAsia"/>
        </w:rPr>
        <w:t>포함</w:t>
      </w:r>
      <w:r w:rsidR="00552A56">
        <w:rPr>
          <w:rFonts w:hint="eastAsia"/>
        </w:rPr>
        <w:t>하고 있다</w:t>
      </w:r>
      <w:r w:rsidR="00856239" w:rsidRPr="009E6FED">
        <w:rPr>
          <w:rFonts w:hint="eastAsia"/>
        </w:rPr>
        <w:t>.</w:t>
      </w:r>
      <w:r w:rsidR="001E652A">
        <w:t xml:space="preserve"> </w:t>
      </w:r>
    </w:p>
    <w:p w14:paraId="68492BED" w14:textId="3F22F75D" w:rsidR="001E652A" w:rsidRPr="009E6FED" w:rsidRDefault="001E652A" w:rsidP="001E652A">
      <w:pPr>
        <w:pBdr>
          <w:top w:val="single" w:sz="6" w:space="1" w:color="auto"/>
          <w:bottom w:val="single" w:sz="6" w:space="1" w:color="auto"/>
        </w:pBdr>
        <w:rPr>
          <w:rFonts w:ascii="함초롬바탕" w:eastAsia="함초롬바탕" w:hAnsi="함초롬바탕" w:cs="함초롬바탕"/>
        </w:rPr>
      </w:pPr>
      <w:r w:rsidRPr="001E652A">
        <w:rPr>
          <w:rFonts w:ascii="함초롬바탕" w:eastAsia="함초롬바탕" w:hAnsi="함초롬바탕" w:cs="함초롬바탕" w:hint="eastAsia"/>
        </w:rPr>
        <w:t>“</w:t>
      </w:r>
      <w:r w:rsidRPr="00006F5B">
        <w:rPr>
          <w:rFonts w:ascii="함초롬바탕" w:eastAsia="함초롬바탕" w:hAnsi="함초롬바탕" w:cs="함초롬바탕"/>
          <w:u w:val="single"/>
        </w:rPr>
        <w:t>Cu/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ZnO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/MgO/Al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 xml:space="preserve"> 촉매</w:t>
      </w:r>
      <w:r w:rsidRPr="001E652A">
        <w:rPr>
          <w:rFonts w:ascii="함초롬바탕" w:eastAsia="함초롬바탕" w:hAnsi="함초롬바탕" w:cs="함초롬바탕"/>
        </w:rPr>
        <w:t xml:space="preserve">는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공침법</w:t>
      </w:r>
      <w:r w:rsidRPr="001E652A">
        <w:rPr>
          <w:rFonts w:ascii="함초롬바탕" w:eastAsia="함초롬바탕" w:hAnsi="함초롬바탕" w:cs="함초롬바탕"/>
        </w:rPr>
        <w:t>을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이용하여 합성하였다. </w:t>
      </w:r>
      <w:r w:rsidRPr="00006F5B">
        <w:rPr>
          <w:rFonts w:ascii="함초롬바탕" w:eastAsia="함초롬바탕" w:hAnsi="함초롬바탕" w:cs="함초롬바탕"/>
          <w:u w:val="single"/>
        </w:rPr>
        <w:t>Cu(NO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·3H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 xml:space="preserve">O (99%,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Junsei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), Zn(NO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·6H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 xml:space="preserve">O (95.0%,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Junsei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), Mg(NO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)2·6H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 xml:space="preserve">O (99%,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Junsei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), Al(NO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)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>·9H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 xml:space="preserve">O (98.0%,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Junsei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>)</w:t>
      </w:r>
      <w:proofErr w:type="spellStart"/>
      <w:r w:rsidRPr="001E652A">
        <w:rPr>
          <w:rFonts w:ascii="함초롬바탕" w:eastAsia="함초롬바탕" w:hAnsi="함초롬바탕" w:cs="함초롬바탕"/>
        </w:rPr>
        <w:t>를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전구체로 사용하여</w:t>
      </w:r>
      <w:r w:rsidRPr="00006F5B">
        <w:rPr>
          <w:rFonts w:ascii="함초롬바탕" w:eastAsia="함초롬바탕" w:hAnsi="함초롬바탕" w:cs="함초롬바탕"/>
          <w:u w:val="single"/>
        </w:rPr>
        <w:t>Cu/Zn/Mg/Al의 비율이 45/45/5/5 mol%</w:t>
      </w:r>
      <w:r w:rsidRPr="001E652A">
        <w:rPr>
          <w:rFonts w:ascii="함초롬바탕" w:eastAsia="함초롬바탕" w:hAnsi="함초롬바탕" w:cs="함초롬바탕"/>
        </w:rPr>
        <w:t xml:space="preserve">가 되도록 증류수에 혼합하여 </w:t>
      </w:r>
      <w:proofErr w:type="spellStart"/>
      <w:r w:rsidRPr="001E652A">
        <w:rPr>
          <w:rFonts w:ascii="함초롬바탕" w:eastAsia="함초롬바탕" w:hAnsi="함초롬바탕" w:cs="함초롬바탕"/>
        </w:rPr>
        <w:t>전구체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수용액을 제조하였다. 제조된 </w:t>
      </w:r>
      <w:proofErr w:type="spellStart"/>
      <w:r w:rsidRPr="001E652A">
        <w:rPr>
          <w:rFonts w:ascii="함초롬바탕" w:eastAsia="함초롬바탕" w:hAnsi="함초롬바탕" w:cs="함초롬바탕"/>
        </w:rPr>
        <w:t>전구체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수용액을 침전제인 </w:t>
      </w:r>
      <w:r w:rsidRPr="00006F5B">
        <w:rPr>
          <w:rFonts w:ascii="함초롬바탕" w:eastAsia="함초롬바탕" w:hAnsi="함초롬바탕" w:cs="함초롬바탕"/>
          <w:u w:val="single"/>
        </w:rPr>
        <w:t>Na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2</w:t>
      </w:r>
      <w:r w:rsidRPr="00006F5B">
        <w:rPr>
          <w:rFonts w:ascii="함초롬바탕" w:eastAsia="함초롬바탕" w:hAnsi="함초롬바탕" w:cs="함초롬바탕"/>
          <w:u w:val="single"/>
        </w:rPr>
        <w:t>CO</w:t>
      </w:r>
      <w:r w:rsidRPr="00006F5B">
        <w:rPr>
          <w:rFonts w:ascii="함초롬바탕" w:eastAsia="함초롬바탕" w:hAnsi="함초롬바탕" w:cs="함초롬바탕"/>
          <w:u w:val="single"/>
          <w:vertAlign w:val="subscript"/>
        </w:rPr>
        <w:t>3</w:t>
      </w:r>
      <w:r w:rsidRPr="00006F5B">
        <w:rPr>
          <w:rFonts w:ascii="함초롬바탕" w:eastAsia="함초롬바탕" w:hAnsi="함초롬바탕" w:cs="함초롬바탕"/>
          <w:u w:val="single"/>
        </w:rPr>
        <w:t xml:space="preserve"> (99.0%, </w:t>
      </w:r>
      <w:proofErr w:type="spellStart"/>
      <w:r w:rsidRPr="00006F5B">
        <w:rPr>
          <w:rFonts w:ascii="함초롬바탕" w:eastAsia="함초롬바탕" w:hAnsi="함초롬바탕" w:cs="함초롬바탕"/>
          <w:u w:val="single"/>
        </w:rPr>
        <w:t>Samchun</w:t>
      </w:r>
      <w:proofErr w:type="spellEnd"/>
      <w:r w:rsidRPr="00006F5B">
        <w:rPr>
          <w:rFonts w:ascii="함초롬바탕" w:eastAsia="함초롬바탕" w:hAnsi="함초롬바탕" w:cs="함초롬바탕"/>
          <w:u w:val="single"/>
        </w:rPr>
        <w:t xml:space="preserve"> Chemical)</w:t>
      </w:r>
      <w:r w:rsidRPr="001E652A">
        <w:rPr>
          <w:rFonts w:ascii="함초롬바탕" w:eastAsia="함초롬바탕" w:hAnsi="함초롬바탕" w:cs="함초롬바탕"/>
        </w:rPr>
        <w:t xml:space="preserve"> 수용액에 한 </w:t>
      </w:r>
      <w:proofErr w:type="spellStart"/>
      <w:r w:rsidRPr="001E652A">
        <w:rPr>
          <w:rFonts w:ascii="함초롬바탕" w:eastAsia="함초롬바탕" w:hAnsi="함초롬바탕" w:cs="함초롬바탕"/>
        </w:rPr>
        <w:t>방울씩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떨어뜨리면서 침전을 유도하였다. 침전이 진행되는 동안 </w:t>
      </w:r>
      <w:r w:rsidRPr="00006F5B">
        <w:rPr>
          <w:rFonts w:ascii="함초롬바탕" w:eastAsia="함초롬바탕" w:hAnsi="함초롬바탕" w:cs="함초롬바탕"/>
          <w:u w:val="single"/>
        </w:rPr>
        <w:t>1.0 M NaOH (≥97.0%, KANTO)</w:t>
      </w:r>
      <w:r w:rsidRPr="001E652A">
        <w:rPr>
          <w:rFonts w:ascii="함초롬바탕" w:eastAsia="함초롬바탕" w:hAnsi="함초롬바탕" w:cs="함초롬바탕"/>
        </w:rPr>
        <w:t xml:space="preserve"> 수용액을 첨가하여 </w:t>
      </w:r>
      <w:r w:rsidRPr="00006F5B">
        <w:rPr>
          <w:rFonts w:ascii="함초롬바탕" w:eastAsia="함초롬바탕" w:hAnsi="함초롬바탕" w:cs="함초롬바탕"/>
          <w:u w:val="single"/>
        </w:rPr>
        <w:t>pH를9.0으로 유지</w:t>
      </w:r>
      <w:r w:rsidRPr="001E652A">
        <w:rPr>
          <w:rFonts w:ascii="함초롬바탕" w:eastAsia="함초롬바탕" w:hAnsi="함초롬바탕" w:cs="함초롬바탕"/>
        </w:rPr>
        <w:t xml:space="preserve">하였다. 침전이 끝난 후에 침전물은 </w:t>
      </w:r>
      <w:r w:rsidRPr="00006F5B">
        <w:rPr>
          <w:rFonts w:ascii="함초롬바탕" w:eastAsia="함초롬바탕" w:hAnsi="함초롬바탕" w:cs="함초롬바탕"/>
          <w:u w:val="single"/>
        </w:rPr>
        <w:t>60℃</w:t>
      </w:r>
      <w:r w:rsidRPr="001E652A">
        <w:rPr>
          <w:rFonts w:ascii="함초롬바탕" w:eastAsia="함초롬바탕" w:hAnsi="함초롬바탕" w:cs="함초롬바탕"/>
        </w:rPr>
        <w:t xml:space="preserve">에서 지속적으로 </w:t>
      </w:r>
      <w:proofErr w:type="spellStart"/>
      <w:r w:rsidRPr="001E652A">
        <w:rPr>
          <w:rFonts w:ascii="함초롬바탕" w:eastAsia="함초롬바탕" w:hAnsi="함초롬바탕" w:cs="함초롬바탕"/>
        </w:rPr>
        <w:t>교반하면서</w:t>
      </w:r>
      <w:proofErr w:type="spellEnd"/>
      <w:r w:rsidRPr="001E652A">
        <w:rPr>
          <w:rFonts w:ascii="함초롬바탕" w:eastAsia="함초롬바탕" w:hAnsi="함초롬바탕" w:cs="함초롬바탕"/>
        </w:rPr>
        <w:t xml:space="preserve"> </w:t>
      </w:r>
      <w:r w:rsidRPr="00006F5B">
        <w:rPr>
          <w:rFonts w:ascii="함초롬바탕" w:eastAsia="함초롬바탕" w:hAnsi="함초롬바탕" w:cs="함초롬바탕"/>
          <w:u w:val="single"/>
        </w:rPr>
        <w:t>36시간</w:t>
      </w:r>
      <w:r w:rsidRPr="001E652A">
        <w:rPr>
          <w:rFonts w:ascii="함초롬바탕" w:eastAsia="함초롬바탕" w:hAnsi="함초롬바탕" w:cs="함초롬바탕"/>
        </w:rPr>
        <w:t xml:space="preserve"> 동안 숙성되었다. 숙성이 끝난 용액은 상온에서 </w:t>
      </w:r>
      <w:r w:rsidRPr="00006F5B">
        <w:rPr>
          <w:rFonts w:ascii="함초롬바탕" w:eastAsia="함초롬바탕" w:hAnsi="함초롬바탕" w:cs="함초롬바탕"/>
          <w:u w:val="single"/>
        </w:rPr>
        <w:t>필터</w:t>
      </w:r>
      <w:r w:rsidRPr="001E652A">
        <w:rPr>
          <w:rFonts w:ascii="함초롬바탕" w:eastAsia="함초롬바탕" w:hAnsi="함초롬바탕" w:cs="함초롬바탕"/>
        </w:rPr>
        <w:t xml:space="preserve">를 이용하여 침전물을 </w:t>
      </w:r>
      <w:proofErr w:type="spellStart"/>
      <w:r w:rsidRPr="001E652A">
        <w:rPr>
          <w:rFonts w:ascii="함초롬바탕" w:eastAsia="함초롬바탕" w:hAnsi="함초롬바탕" w:cs="함초롬바탕"/>
        </w:rPr>
        <w:t>걸러내었다</w:t>
      </w:r>
      <w:proofErr w:type="spellEnd"/>
      <w:r w:rsidRPr="001E652A">
        <w:rPr>
          <w:rFonts w:ascii="함초롬바탕" w:eastAsia="함초롬바탕" w:hAnsi="함초롬바탕" w:cs="함초롬바탕"/>
        </w:rPr>
        <w:t>. 걸러진 침전물을 증류</w:t>
      </w:r>
      <w:r w:rsidRPr="001E652A">
        <w:rPr>
          <w:rFonts w:ascii="함초롬바탕" w:eastAsia="함초롬바탕" w:hAnsi="함초롬바탕" w:cs="함초롬바탕"/>
        </w:rPr>
        <w:lastRenderedPageBreak/>
        <w:t xml:space="preserve">수에 </w:t>
      </w:r>
      <w:r w:rsidRPr="00006F5B">
        <w:rPr>
          <w:rFonts w:ascii="함초롬바탕" w:eastAsia="함초롬바탕" w:hAnsi="함초롬바탕" w:cs="함초롬바탕"/>
          <w:u w:val="single"/>
        </w:rPr>
        <w:t>3차례 세척</w:t>
      </w:r>
      <w:r w:rsidRPr="001E652A">
        <w:rPr>
          <w:rFonts w:ascii="함초롬바탕" w:eastAsia="함초롬바탕" w:hAnsi="함초롬바탕" w:cs="함초롬바탕"/>
        </w:rPr>
        <w:t xml:space="preserve">하고 회수하여 </w:t>
      </w:r>
      <w:r w:rsidRPr="00006F5B">
        <w:rPr>
          <w:rFonts w:ascii="함초롬바탕" w:eastAsia="함초롬바탕" w:hAnsi="함초롬바탕" w:cs="함초롬바탕"/>
          <w:u w:val="single"/>
        </w:rPr>
        <w:t>110℃</w:t>
      </w:r>
      <w:r w:rsidRPr="001E652A">
        <w:rPr>
          <w:rFonts w:ascii="함초롬바탕" w:eastAsia="함초롬바탕" w:hAnsi="함초롬바탕" w:cs="함초롬바탕"/>
        </w:rPr>
        <w:t xml:space="preserve">에서 </w:t>
      </w:r>
      <w:r w:rsidRPr="00006F5B">
        <w:rPr>
          <w:rFonts w:ascii="함초롬바탕" w:eastAsia="함초롬바탕" w:hAnsi="함초롬바탕" w:cs="함초롬바탕"/>
          <w:u w:val="single"/>
        </w:rPr>
        <w:t>24시간 동안 건조</w:t>
      </w:r>
      <w:r w:rsidRPr="001E652A">
        <w:rPr>
          <w:rFonts w:ascii="함초롬바탕" w:eastAsia="함초롬바탕" w:hAnsi="함초롬바탕" w:cs="함초롬바탕"/>
        </w:rPr>
        <w:t>되었다. 건</w:t>
      </w:r>
      <w:r w:rsidRPr="001E652A">
        <w:rPr>
          <w:rFonts w:ascii="함초롬바탕" w:eastAsia="함초롬바탕" w:hAnsi="함초롬바탕" w:cs="함초롬바탕" w:hint="eastAsia"/>
        </w:rPr>
        <w:t>조된</w:t>
      </w:r>
      <w:r w:rsidRPr="001E652A">
        <w:rPr>
          <w:rFonts w:ascii="함초롬바탕" w:eastAsia="함초롬바탕" w:hAnsi="함초롬바탕" w:cs="함초롬바탕"/>
        </w:rPr>
        <w:t xml:space="preserve"> 침전물은 공기 분위기에서 </w:t>
      </w:r>
      <w:r w:rsidRPr="00006F5B">
        <w:rPr>
          <w:rFonts w:ascii="함초롬바탕" w:eastAsia="함초롬바탕" w:hAnsi="함초롬바탕" w:cs="함초롬바탕"/>
          <w:u w:val="single"/>
        </w:rPr>
        <w:t>4시간</w:t>
      </w:r>
      <w:r w:rsidRPr="001E652A">
        <w:rPr>
          <w:rFonts w:ascii="함초롬바탕" w:eastAsia="함초롬바탕" w:hAnsi="함초롬바탕" w:cs="함초롬바탕"/>
        </w:rPr>
        <w:t xml:space="preserve"> 동안 </w:t>
      </w:r>
      <w:r w:rsidRPr="00006F5B">
        <w:rPr>
          <w:rFonts w:ascii="함초롬바탕" w:eastAsia="함초롬바탕" w:hAnsi="함초롬바탕" w:cs="함초롬바탕"/>
          <w:u w:val="single"/>
        </w:rPr>
        <w:t>400℃</w:t>
      </w:r>
      <w:r w:rsidRPr="001E652A">
        <w:rPr>
          <w:rFonts w:ascii="함초롬바탕" w:eastAsia="함초롬바탕" w:hAnsi="함초롬바탕" w:cs="함초롬바탕"/>
        </w:rPr>
        <w:t xml:space="preserve">에서 </w:t>
      </w:r>
      <w:r w:rsidRPr="00006F5B">
        <w:rPr>
          <w:rFonts w:ascii="함초롬바탕" w:eastAsia="함초롬바탕" w:hAnsi="함초롬바탕" w:cs="함초롬바탕"/>
          <w:u w:val="single"/>
        </w:rPr>
        <w:t>소성</w:t>
      </w:r>
      <w:r w:rsidRPr="001E652A">
        <w:rPr>
          <w:rFonts w:ascii="함초롬바탕" w:eastAsia="함초롬바탕" w:hAnsi="함초롬바탕" w:cs="함초롬바탕"/>
        </w:rPr>
        <w:t>되었다. “</w:t>
      </w:r>
    </w:p>
    <w:p w14:paraId="77FE04EF" w14:textId="77777777" w:rsidR="001E652A" w:rsidRDefault="001E652A">
      <w:pPr>
        <w:rPr>
          <w:rFonts w:ascii="함초롬바탕" w:eastAsia="함초롬바탕" w:hAnsi="함초롬바탕" w:cs="함초롬바탕"/>
        </w:rPr>
      </w:pPr>
    </w:p>
    <w:p w14:paraId="2B5C05C7" w14:textId="65F59255" w:rsidR="0000790C" w:rsidRPr="00955B7B" w:rsidRDefault="00394842" w:rsidP="00BB62D0">
      <w:r>
        <w:rPr>
          <w:rFonts w:hint="eastAsia"/>
        </w:rPr>
        <w:t>해당 문헌에서 촉매의 중요 성질에 대한 데이터와 촉매 형태에 대한 정형</w:t>
      </w:r>
      <w:r w:rsidR="005C529F">
        <w:t xml:space="preserve"> </w:t>
      </w:r>
      <w:r>
        <w:rPr>
          <w:rFonts w:hint="eastAsia"/>
        </w:rPr>
        <w:t>데이터와 비정형 데이터를 얻을 수 있다.</w:t>
      </w:r>
    </w:p>
    <w:p w14:paraId="0A9FC7C3" w14:textId="028C3E23" w:rsidR="0000790C" w:rsidRDefault="00D34464" w:rsidP="00D34464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noProof/>
        </w:rPr>
        <w:drawing>
          <wp:inline distT="0" distB="0" distL="0" distR="0" wp14:anchorId="1B2B3D53" wp14:editId="208BCECE">
            <wp:extent cx="3054237" cy="1061867"/>
            <wp:effectExtent l="0" t="0" r="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9721" cy="10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A5530" wp14:editId="78030201">
            <wp:extent cx="1343025" cy="10572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74AB" w14:textId="56F0FB2E" w:rsidR="005818F1" w:rsidRDefault="005818F1" w:rsidP="00D34464">
      <w:pPr>
        <w:jc w:val="center"/>
        <w:rPr>
          <w:rFonts w:ascii="함초롬바탕" w:eastAsia="함초롬바탕" w:hAnsi="함초롬바탕" w:cs="함초롬바탕"/>
          <w:b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24. </w:t>
      </w:r>
      <w:r>
        <w:rPr>
          <w:rFonts w:ascii="함초롬바탕" w:eastAsia="함초롬바탕" w:hAnsi="함초롬바탕" w:cs="함초롬바탕" w:hint="eastAsia"/>
        </w:rPr>
        <w:t>촉매의 물리적 특성 데이터 및 이미지</w:t>
      </w:r>
    </w:p>
    <w:p w14:paraId="191291C7" w14:textId="7F7A6D28" w:rsidR="001E652A" w:rsidRDefault="005C2AC7" w:rsidP="00BB62D0">
      <w:r>
        <w:rPr>
          <w:rFonts w:hint="eastAsia"/>
        </w:rPr>
        <w:t>종종 데이터는 그래프의 형태로 제공되며,</w:t>
      </w:r>
      <w:r>
        <w:t xml:space="preserve"> </w:t>
      </w:r>
      <w:r>
        <w:rPr>
          <w:rFonts w:hint="eastAsia"/>
        </w:rPr>
        <w:t xml:space="preserve">데이터 추출을 위해 그래프 전용 툴 </w:t>
      </w:r>
      <w:r>
        <w:t>(tool)</w:t>
      </w:r>
      <w:r>
        <w:rPr>
          <w:rFonts w:hint="eastAsia"/>
        </w:rPr>
        <w:t>들이 사용될 수 있다.</w:t>
      </w:r>
      <w:r>
        <w:t xml:space="preserve"> </w:t>
      </w:r>
      <w:r>
        <w:rPr>
          <w:rFonts w:hint="eastAsia"/>
        </w:rPr>
        <w:t xml:space="preserve">이를테면 </w:t>
      </w:r>
      <w:r>
        <w:t>‘</w:t>
      </w:r>
      <w:proofErr w:type="spellStart"/>
      <w:r>
        <w:t>WebPlotDigitizer</w:t>
      </w:r>
      <w:proofErr w:type="spellEnd"/>
      <w:r>
        <w:t>’</w:t>
      </w:r>
      <w:r>
        <w:rPr>
          <w:rFonts w:hint="eastAsia"/>
        </w:rPr>
        <w:t>는 그래프 데이터 추출에 사용되는 무료 툴이다.</w:t>
      </w:r>
    </w:p>
    <w:p w14:paraId="1D4C4027" w14:textId="10951AEC" w:rsidR="005C2AC7" w:rsidRDefault="005C2AC7" w:rsidP="005C2AC7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5A199A07" wp14:editId="319F061E">
            <wp:extent cx="4410075" cy="2480741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7623" cy="24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9917" w14:textId="52CE3AAC" w:rsidR="005818F1" w:rsidRDefault="005818F1" w:rsidP="005C2AC7">
      <w:pPr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25. </w:t>
      </w:r>
      <w:proofErr w:type="spellStart"/>
      <w:r>
        <w:rPr>
          <w:rFonts w:ascii="함초롬바탕" w:eastAsia="함초롬바탕" w:hAnsi="함초롬바탕" w:cs="함초롬바탕"/>
        </w:rPr>
        <w:t>WebPlotDigitizer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소프트웨어 홈페이지</w:t>
      </w:r>
    </w:p>
    <w:p w14:paraId="3CB86C38" w14:textId="537C35A1" w:rsidR="005C2AC7" w:rsidRDefault="005C2AC7" w:rsidP="001E652A">
      <w:pPr>
        <w:rPr>
          <w:rFonts w:ascii="함초롬바탕" w:eastAsia="함초롬바탕" w:hAnsi="함초롬바탕" w:cs="함초롬바탕"/>
        </w:rPr>
      </w:pPr>
    </w:p>
    <w:p w14:paraId="418E7729" w14:textId="64D317CF" w:rsidR="009B5061" w:rsidRDefault="009B5061" w:rsidP="00BB62D0">
      <w:r>
        <w:rPr>
          <w:rFonts w:hint="eastAsia"/>
        </w:rPr>
        <w:t>문헌으로부터 중요 그래프를 이미지로 저장한 후,</w:t>
      </w:r>
      <w:r>
        <w:t xml:space="preserve"> </w:t>
      </w:r>
      <w:r>
        <w:rPr>
          <w:rFonts w:hint="eastAsia"/>
        </w:rPr>
        <w:t>그래프 데이터 추출 툴을 사용해 데이터를 확보할 수 있다.</w:t>
      </w:r>
    </w:p>
    <w:p w14:paraId="5F224CEF" w14:textId="02BEA245" w:rsidR="00AF6CA4" w:rsidRPr="009B5061" w:rsidRDefault="009B5061" w:rsidP="009B5061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74FD011" wp14:editId="3D7DB324">
            <wp:extent cx="1478825" cy="1085850"/>
            <wp:effectExtent l="0" t="0" r="762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7639" cy="10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함초롬바탕" w:eastAsia="함초롬바탕" w:hAnsi="함초롬바탕" w:cs="함초롬바탕" w:hint="eastAsia"/>
        </w:rPr>
        <w:t xml:space="preserve">  </w:t>
      </w:r>
      <w:r>
        <w:rPr>
          <w:noProof/>
        </w:rPr>
        <w:drawing>
          <wp:inline distT="0" distB="0" distL="0" distR="0" wp14:anchorId="64D30C38" wp14:editId="3238269F">
            <wp:extent cx="2250605" cy="109534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2670" cy="11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B4DD" w14:textId="560ABADD" w:rsidR="00366F01" w:rsidRDefault="005704F0" w:rsidP="00B26040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42E0BBD1" wp14:editId="0695C639">
            <wp:extent cx="2428875" cy="1434859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6253" cy="1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4566" w14:textId="39F7E26D" w:rsidR="005818F1" w:rsidRDefault="005818F1" w:rsidP="005818F1">
      <w:pPr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그림 </w:t>
      </w:r>
      <w:r>
        <w:rPr>
          <w:rFonts w:ascii="함초롬바탕" w:eastAsia="함초롬바탕" w:hAnsi="함초롬바탕" w:cs="함초롬바탕"/>
        </w:rPr>
        <w:t xml:space="preserve">26. </w:t>
      </w:r>
      <w:proofErr w:type="spellStart"/>
      <w:r>
        <w:rPr>
          <w:rFonts w:ascii="함초롬바탕" w:eastAsia="함초롬바탕" w:hAnsi="함초롬바탕" w:cs="함초롬바탕"/>
        </w:rPr>
        <w:t>WebPlotDigitizer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사용 방법</w:t>
      </w:r>
    </w:p>
    <w:p w14:paraId="74AF8F37" w14:textId="1B8BE555" w:rsidR="00BF16E7" w:rsidRDefault="00BF16E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76DCAE60" w14:textId="77777777" w:rsidR="00BF16E7" w:rsidRDefault="00BF16E7" w:rsidP="00BB62D0">
      <w:pPr>
        <w:pStyle w:val="2"/>
        <w:numPr>
          <w:ilvl w:val="0"/>
          <w:numId w:val="35"/>
        </w:numPr>
      </w:pPr>
      <w:r>
        <w:rPr>
          <w:rFonts w:hint="eastAsia"/>
        </w:rPr>
        <w:lastRenderedPageBreak/>
        <w:t>학습 결과</w:t>
      </w:r>
    </w:p>
    <w:p w14:paraId="0B1A85AD" w14:textId="77777777" w:rsidR="00BF16E7" w:rsidRDefault="00BF16E7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>학습 내용</w:t>
      </w:r>
    </w:p>
    <w:p w14:paraId="1386E770" w14:textId="074C1B8E" w:rsidR="00BF16E7" w:rsidRDefault="00BF16E7" w:rsidP="00BB62D0">
      <w:r>
        <w:rPr>
          <w:rFonts w:hint="eastAsia"/>
        </w:rPr>
        <w:t xml:space="preserve">화공 </w:t>
      </w:r>
      <w:r w:rsidRPr="004F7B7C">
        <w:rPr>
          <w:rFonts w:hint="eastAsia"/>
        </w:rPr>
        <w:t xml:space="preserve">데이터 </w:t>
      </w:r>
      <w:r w:rsidR="00E53994">
        <w:rPr>
          <w:rFonts w:hint="eastAsia"/>
        </w:rPr>
        <w:t>수집을</w:t>
      </w:r>
      <w:r w:rsidRPr="004F7B7C">
        <w:rPr>
          <w:rFonts w:hint="eastAsia"/>
        </w:rPr>
        <w:t xml:space="preserve"> 위한 데이터 </w:t>
      </w:r>
      <w:r w:rsidR="00E53994">
        <w:rPr>
          <w:rFonts w:hint="eastAsia"/>
        </w:rPr>
        <w:t>수집</w:t>
      </w:r>
      <w:r w:rsidRPr="004F7B7C">
        <w:rPr>
          <w:rFonts w:hint="eastAsia"/>
        </w:rPr>
        <w:t xml:space="preserve"> 매체와 </w:t>
      </w:r>
      <w:r w:rsidR="00EC25B1">
        <w:rPr>
          <w:rFonts w:hint="eastAsia"/>
        </w:rPr>
        <w:t>수집 소프트웨어 소개</w:t>
      </w:r>
    </w:p>
    <w:p w14:paraId="39695FE5" w14:textId="77777777" w:rsidR="00BF16E7" w:rsidRDefault="00BF16E7" w:rsidP="00BB62D0">
      <w:pPr>
        <w:pStyle w:val="a5"/>
        <w:numPr>
          <w:ilvl w:val="0"/>
          <w:numId w:val="40"/>
        </w:numPr>
        <w:ind w:leftChars="0"/>
      </w:pPr>
      <w:r>
        <w:rPr>
          <w:rFonts w:hint="eastAsia"/>
        </w:rPr>
        <w:t>학습 결과 확인하기</w:t>
      </w:r>
    </w:p>
    <w:p w14:paraId="1A90B47A" w14:textId="1156B99E" w:rsidR="00BF16E7" w:rsidRDefault="00BF16E7" w:rsidP="00BB62D0">
      <w:r w:rsidRPr="004F7B7C">
        <w:rPr>
          <w:rFonts w:hint="eastAsia"/>
        </w:rPr>
        <w:t>화공 데이터</w:t>
      </w:r>
      <w:r w:rsidR="00EC25B1">
        <w:rPr>
          <w:rFonts w:hint="eastAsia"/>
        </w:rPr>
        <w:t xml:space="preserve"> 수집 방법과 데이터의 구조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수치적 의미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형태 </w:t>
      </w:r>
      <w:r>
        <w:rPr>
          <w:rFonts w:hint="eastAsia"/>
        </w:rPr>
        <w:t>익히기.</w:t>
      </w:r>
    </w:p>
    <w:p w14:paraId="3C686F75" w14:textId="77777777" w:rsidR="00BF16E7" w:rsidRPr="00314D06" w:rsidRDefault="00BF16E7" w:rsidP="00BB62D0">
      <w:pPr>
        <w:pStyle w:val="a5"/>
        <w:numPr>
          <w:ilvl w:val="0"/>
          <w:numId w:val="40"/>
        </w:numPr>
        <w:ind w:leftChars="0"/>
      </w:pPr>
      <w:r w:rsidRPr="00314D06">
        <w:rPr>
          <w:rFonts w:hint="eastAsia"/>
        </w:rPr>
        <w:t>학습 결과 응</w:t>
      </w:r>
      <w:r>
        <w:rPr>
          <w:rFonts w:hint="eastAsia"/>
        </w:rPr>
        <w:t>용</w:t>
      </w:r>
      <w:r w:rsidRPr="00314D06">
        <w:rPr>
          <w:rFonts w:hint="eastAsia"/>
        </w:rPr>
        <w:t>하기</w:t>
      </w:r>
    </w:p>
    <w:p w14:paraId="0D88ABC1" w14:textId="08DE5DB7" w:rsidR="00BF16E7" w:rsidRDefault="00BF16E7" w:rsidP="00BB62D0">
      <w:r w:rsidRPr="004F7B7C">
        <w:rPr>
          <w:rFonts w:hint="eastAsia"/>
        </w:rPr>
        <w:t xml:space="preserve">본 장의 학습내용에 기반해 화공 산업에서 발생하는 데이터를 </w:t>
      </w:r>
      <w:r w:rsidR="00EC25B1">
        <w:rPr>
          <w:rFonts w:hint="eastAsia"/>
        </w:rPr>
        <w:t xml:space="preserve">수집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해석 역량을 </w:t>
      </w:r>
      <w:r>
        <w:rPr>
          <w:rFonts w:hint="eastAsia"/>
        </w:rPr>
        <w:t>확보함으로,</w:t>
      </w:r>
      <w:r>
        <w:t xml:space="preserve"> </w:t>
      </w:r>
      <w:r>
        <w:rPr>
          <w:rFonts w:hint="eastAsia"/>
        </w:rPr>
        <w:t xml:space="preserve">실제 화공 산업 현장에서 발생되는 다양한 빅데이터를 효과적으로 </w:t>
      </w:r>
      <w:r w:rsidR="00EC25B1">
        <w:rPr>
          <w:rFonts w:hint="eastAsia"/>
        </w:rPr>
        <w:t xml:space="preserve">파악 </w:t>
      </w:r>
      <w:r w:rsidR="00EC25B1" w:rsidRPr="004F7B7C">
        <w:rPr>
          <w:rFonts w:hint="eastAsia"/>
        </w:rPr>
        <w:t>·</w:t>
      </w:r>
      <w:r w:rsidR="00EC25B1">
        <w:rPr>
          <w:rFonts w:hint="eastAsia"/>
        </w:rPr>
        <w:t xml:space="preserve"> 수집</w:t>
      </w:r>
      <w:r>
        <w:rPr>
          <w:rFonts w:hint="eastAsia"/>
        </w:rPr>
        <w:t>에 응용</w:t>
      </w:r>
    </w:p>
    <w:p w14:paraId="60E9A33A" w14:textId="77777777" w:rsidR="005818F1" w:rsidRPr="00BF16E7" w:rsidRDefault="005818F1" w:rsidP="00B26040">
      <w:pPr>
        <w:jc w:val="center"/>
        <w:rPr>
          <w:rFonts w:ascii="함초롬바탕" w:eastAsia="함초롬바탕" w:hAnsi="함초롬바탕" w:cs="함초롬바탕"/>
        </w:rPr>
      </w:pPr>
    </w:p>
    <w:sectPr w:rsidR="005818F1" w:rsidRPr="00BF16E7" w:rsidSect="00A6402B">
      <w:footerReference w:type="default" r:id="rId43"/>
      <w:pgSz w:w="10318" w:h="14570" w:code="13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AD912" w14:textId="77777777" w:rsidR="004E33EE" w:rsidRDefault="004E33EE" w:rsidP="00A6402B">
      <w:pPr>
        <w:spacing w:after="0" w:line="240" w:lineRule="auto"/>
      </w:pPr>
      <w:r>
        <w:separator/>
      </w:r>
    </w:p>
  </w:endnote>
  <w:endnote w:type="continuationSeparator" w:id="0">
    <w:p w14:paraId="7B36E8AA" w14:textId="77777777" w:rsidR="004E33EE" w:rsidRDefault="004E33EE" w:rsidP="00A6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9277631"/>
      <w:docPartObj>
        <w:docPartGallery w:val="Page Numbers (Bottom of Page)"/>
        <w:docPartUnique/>
      </w:docPartObj>
    </w:sdtPr>
    <w:sdtEndPr/>
    <w:sdtContent>
      <w:p w14:paraId="3318866D" w14:textId="20E5A840" w:rsidR="008873E7" w:rsidRDefault="008873E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5B1" w:rsidRPr="00EC25B1">
          <w:rPr>
            <w:noProof/>
            <w:lang w:val="ko-KR"/>
          </w:rPr>
          <w:t>24</w:t>
        </w:r>
        <w:r>
          <w:fldChar w:fldCharType="end"/>
        </w:r>
      </w:p>
    </w:sdtContent>
  </w:sdt>
  <w:p w14:paraId="4EE9DF9C" w14:textId="77777777" w:rsidR="008873E7" w:rsidRDefault="008873E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A5BCD" w14:textId="77777777" w:rsidR="004E33EE" w:rsidRDefault="004E33EE" w:rsidP="00A6402B">
      <w:pPr>
        <w:spacing w:after="0" w:line="240" w:lineRule="auto"/>
      </w:pPr>
      <w:r>
        <w:separator/>
      </w:r>
    </w:p>
  </w:footnote>
  <w:footnote w:type="continuationSeparator" w:id="0">
    <w:p w14:paraId="4ED76F19" w14:textId="77777777" w:rsidR="004E33EE" w:rsidRDefault="004E33EE" w:rsidP="00A640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76802"/>
    <w:multiLevelType w:val="hybridMultilevel"/>
    <w:tmpl w:val="B5FE5E7E"/>
    <w:lvl w:ilvl="0" w:tplc="8F2AEAB0">
      <w:start w:val="1"/>
      <w:numFmt w:val="decimal"/>
      <w:lvlText w:val="2.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D14250"/>
    <w:multiLevelType w:val="hybridMultilevel"/>
    <w:tmpl w:val="7206AA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4456F64"/>
    <w:multiLevelType w:val="hybridMultilevel"/>
    <w:tmpl w:val="522CFB48"/>
    <w:lvl w:ilvl="0" w:tplc="8F2AEAB0">
      <w:start w:val="1"/>
      <w:numFmt w:val="decimal"/>
      <w:lvlText w:val="2.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4EE46FD"/>
    <w:multiLevelType w:val="multilevel"/>
    <w:tmpl w:val="114E1EB0"/>
    <w:lvl w:ilvl="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9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6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10" w:hanging="1800"/>
      </w:pPr>
      <w:rPr>
        <w:rFonts w:hint="default"/>
      </w:rPr>
    </w:lvl>
  </w:abstractNum>
  <w:abstractNum w:abstractNumId="4" w15:restartNumberingAfterBreak="0">
    <w:nsid w:val="06290302"/>
    <w:multiLevelType w:val="hybridMultilevel"/>
    <w:tmpl w:val="352E9926"/>
    <w:lvl w:ilvl="0" w:tplc="633C57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DE71B0F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28A58C0"/>
    <w:multiLevelType w:val="hybridMultilevel"/>
    <w:tmpl w:val="09A0BCB4"/>
    <w:lvl w:ilvl="0" w:tplc="20C8E96A">
      <w:start w:val="1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29A449C"/>
    <w:multiLevelType w:val="multilevel"/>
    <w:tmpl w:val="8250D10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8" w15:restartNumberingAfterBreak="0">
    <w:nsid w:val="14DC0133"/>
    <w:multiLevelType w:val="hybridMultilevel"/>
    <w:tmpl w:val="32240FA6"/>
    <w:lvl w:ilvl="0" w:tplc="58A05C52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9" w15:restartNumberingAfterBreak="0">
    <w:nsid w:val="16137FA6"/>
    <w:multiLevelType w:val="hybridMultilevel"/>
    <w:tmpl w:val="A9C68F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63F2146"/>
    <w:multiLevelType w:val="multilevel"/>
    <w:tmpl w:val="13CAB3EA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HAnsi" w:hAnsiTheme="minorHAnsi" w:cs="Times New Roman"/>
      </w:rPr>
    </w:lvl>
    <w:lvl w:ilvl="1">
      <w:start w:val="1"/>
      <w:numFmt w:val="decimal"/>
      <w:isLgl/>
      <w:lvlText w:val="%1.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11" w15:restartNumberingAfterBreak="0">
    <w:nsid w:val="1ADF17D4"/>
    <w:multiLevelType w:val="hybridMultilevel"/>
    <w:tmpl w:val="E19A5682"/>
    <w:lvl w:ilvl="0" w:tplc="40EE7DAE">
      <w:start w:val="2"/>
      <w:numFmt w:val="decimal"/>
      <w:lvlText w:val="Chapter 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CB91253"/>
    <w:multiLevelType w:val="hybridMultilevel"/>
    <w:tmpl w:val="70D8B1E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ED75E37"/>
    <w:multiLevelType w:val="hybridMultilevel"/>
    <w:tmpl w:val="5F802CE6"/>
    <w:lvl w:ilvl="0" w:tplc="5D2849D8">
      <w:start w:val="1"/>
      <w:numFmt w:val="decimal"/>
      <w:lvlText w:val="1.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04540B9"/>
    <w:multiLevelType w:val="hybridMultilevel"/>
    <w:tmpl w:val="6BD64D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1A90FF4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3F06E42"/>
    <w:multiLevelType w:val="hybridMultilevel"/>
    <w:tmpl w:val="63067D72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52252B2"/>
    <w:multiLevelType w:val="hybridMultilevel"/>
    <w:tmpl w:val="595ED618"/>
    <w:lvl w:ilvl="0" w:tplc="12C8FD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5D22082"/>
    <w:multiLevelType w:val="hybridMultilevel"/>
    <w:tmpl w:val="3B9ADF40"/>
    <w:lvl w:ilvl="0" w:tplc="5D2849D8">
      <w:start w:val="1"/>
      <w:numFmt w:val="decimal"/>
      <w:lvlText w:val="1.%1.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9" w15:restartNumberingAfterBreak="0">
    <w:nsid w:val="26BC2FF0"/>
    <w:multiLevelType w:val="hybridMultilevel"/>
    <w:tmpl w:val="5120BE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27C315DF"/>
    <w:multiLevelType w:val="hybridMultilevel"/>
    <w:tmpl w:val="4B022130"/>
    <w:lvl w:ilvl="0" w:tplc="01E274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B976FFA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2F3E0A70"/>
    <w:multiLevelType w:val="hybridMultilevel"/>
    <w:tmpl w:val="9E580E80"/>
    <w:lvl w:ilvl="0" w:tplc="C93A6E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2F93546C"/>
    <w:multiLevelType w:val="hybridMultilevel"/>
    <w:tmpl w:val="C868D118"/>
    <w:lvl w:ilvl="0" w:tplc="E58CB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29A6B5D"/>
    <w:multiLevelType w:val="hybridMultilevel"/>
    <w:tmpl w:val="D1DC6918"/>
    <w:lvl w:ilvl="0" w:tplc="0C4870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33975A1E"/>
    <w:multiLevelType w:val="hybridMultilevel"/>
    <w:tmpl w:val="EF74DFF6"/>
    <w:lvl w:ilvl="0" w:tplc="84FAFC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390C3908"/>
    <w:multiLevelType w:val="hybridMultilevel"/>
    <w:tmpl w:val="E7FE9C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3ACF4763"/>
    <w:multiLevelType w:val="multilevel"/>
    <w:tmpl w:val="D140FD1A"/>
    <w:lvl w:ilvl="0">
      <w:start w:val="1"/>
      <w:numFmt w:val="decimal"/>
      <w:suff w:val="space"/>
      <w:lvlText w:val="%1"/>
      <w:lvlJc w:val="left"/>
      <w:pPr>
        <w:ind w:left="0" w:firstLine="0"/>
      </w:pPr>
    </w:lvl>
    <w:lvl w:ilvl="1">
      <w:start w:val="1"/>
      <w:numFmt w:val="decimal"/>
      <w:suff w:val="space"/>
      <w:lvlText w:val="%2"/>
      <w:lvlJc w:val="left"/>
      <w:pPr>
        <w:ind w:left="0" w:firstLine="0"/>
      </w:pPr>
    </w:lvl>
    <w:lvl w:ilvl="2">
      <w:start w:val="1"/>
      <w:numFmt w:val="decimal"/>
      <w:suff w:val="space"/>
      <w:lvlText w:val="%3"/>
      <w:lvlJc w:val="left"/>
      <w:pPr>
        <w:ind w:left="0" w:firstLine="0"/>
      </w:pPr>
    </w:lvl>
    <w:lvl w:ilvl="3">
      <w:start w:val="1"/>
      <w:numFmt w:val="decimal"/>
      <w:suff w:val="space"/>
      <w:lvlText w:val="%4"/>
      <w:lvlJc w:val="left"/>
      <w:pPr>
        <w:ind w:left="0" w:firstLine="0"/>
      </w:pPr>
    </w:lvl>
    <w:lvl w:ilvl="4">
      <w:start w:val="1"/>
      <w:numFmt w:val="decimal"/>
      <w:suff w:val="space"/>
      <w:lvlText w:val="%5"/>
      <w:lvlJc w:val="left"/>
      <w:pPr>
        <w:ind w:left="0" w:firstLine="0"/>
      </w:pPr>
    </w:lvl>
    <w:lvl w:ilvl="5">
      <w:start w:val="1"/>
      <w:numFmt w:val="decimal"/>
      <w:suff w:val="space"/>
      <w:lvlText w:val="%6"/>
      <w:lvlJc w:val="left"/>
      <w:pPr>
        <w:ind w:left="0" w:firstLine="0"/>
      </w:pPr>
    </w:lvl>
    <w:lvl w:ilvl="6">
      <w:start w:val="1"/>
      <w:numFmt w:val="decimal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5634BD"/>
    <w:multiLevelType w:val="hybridMultilevel"/>
    <w:tmpl w:val="C89E02C6"/>
    <w:lvl w:ilvl="0" w:tplc="6254B8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6C52902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6E465F3"/>
    <w:multiLevelType w:val="hybridMultilevel"/>
    <w:tmpl w:val="B0E248D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2DB6081"/>
    <w:multiLevelType w:val="hybridMultilevel"/>
    <w:tmpl w:val="111259F6"/>
    <w:lvl w:ilvl="0" w:tplc="A41C3CF8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74D691E"/>
    <w:multiLevelType w:val="hybridMultilevel"/>
    <w:tmpl w:val="4522C04A"/>
    <w:lvl w:ilvl="0" w:tplc="57EC5362">
      <w:start w:val="3"/>
      <w:numFmt w:val="decimal"/>
      <w:lvlText w:val="%1."/>
      <w:lvlJc w:val="left"/>
      <w:pPr>
        <w:ind w:left="760" w:hanging="360"/>
      </w:pPr>
      <w:rPr>
        <w:rFonts w:eastAsia="함초롬바탕" w:hAnsi="함초롬바탕" w:cs="함초롬바탕" w:hint="default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9F14C9A"/>
    <w:multiLevelType w:val="hybridMultilevel"/>
    <w:tmpl w:val="A4A8596A"/>
    <w:lvl w:ilvl="0" w:tplc="EC82E0A4">
      <w:start w:val="2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C8474A6"/>
    <w:multiLevelType w:val="hybridMultilevel"/>
    <w:tmpl w:val="9F7869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D7049C6"/>
    <w:multiLevelType w:val="hybridMultilevel"/>
    <w:tmpl w:val="A4606CBA"/>
    <w:lvl w:ilvl="0" w:tplc="4E14EEC6">
      <w:start w:val="2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F2D0F5F"/>
    <w:multiLevelType w:val="hybridMultilevel"/>
    <w:tmpl w:val="A79ECC8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0253F86"/>
    <w:multiLevelType w:val="hybridMultilevel"/>
    <w:tmpl w:val="90E64E1C"/>
    <w:lvl w:ilvl="0" w:tplc="35F668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6F45AC6"/>
    <w:multiLevelType w:val="hybridMultilevel"/>
    <w:tmpl w:val="9E6ADEA0"/>
    <w:lvl w:ilvl="0" w:tplc="2C0290F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7B40469"/>
    <w:multiLevelType w:val="hybridMultilevel"/>
    <w:tmpl w:val="A5DEC38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CF0544F"/>
    <w:multiLevelType w:val="hybridMultilevel"/>
    <w:tmpl w:val="3ED4952C"/>
    <w:lvl w:ilvl="0" w:tplc="E1EE091E">
      <w:start w:val="1"/>
      <w:numFmt w:val="bullet"/>
      <w:lvlText w:val="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DDA7AC1"/>
    <w:multiLevelType w:val="hybridMultilevel"/>
    <w:tmpl w:val="0EF6362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8"/>
  </w:num>
  <w:num w:numId="2">
    <w:abstractNumId w:val="7"/>
  </w:num>
  <w:num w:numId="3">
    <w:abstractNumId w:val="17"/>
  </w:num>
  <w:num w:numId="4">
    <w:abstractNumId w:val="10"/>
  </w:num>
  <w:num w:numId="5">
    <w:abstractNumId w:val="25"/>
  </w:num>
  <w:num w:numId="6">
    <w:abstractNumId w:val="26"/>
  </w:num>
  <w:num w:numId="7">
    <w:abstractNumId w:val="1"/>
  </w:num>
  <w:num w:numId="8">
    <w:abstractNumId w:val="40"/>
  </w:num>
  <w:num w:numId="9">
    <w:abstractNumId w:val="12"/>
  </w:num>
  <w:num w:numId="10">
    <w:abstractNumId w:val="9"/>
  </w:num>
  <w:num w:numId="11">
    <w:abstractNumId w:val="35"/>
  </w:num>
  <w:num w:numId="12">
    <w:abstractNumId w:val="23"/>
  </w:num>
  <w:num w:numId="1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2"/>
  </w:num>
  <w:num w:numId="15">
    <w:abstractNumId w:val="5"/>
  </w:num>
  <w:num w:numId="16">
    <w:abstractNumId w:val="37"/>
  </w:num>
  <w:num w:numId="17">
    <w:abstractNumId w:val="21"/>
  </w:num>
  <w:num w:numId="18">
    <w:abstractNumId w:val="14"/>
  </w:num>
  <w:num w:numId="19">
    <w:abstractNumId w:val="29"/>
  </w:num>
  <w:num w:numId="20">
    <w:abstractNumId w:val="16"/>
  </w:num>
  <w:num w:numId="21">
    <w:abstractNumId w:val="6"/>
  </w:num>
  <w:num w:numId="22">
    <w:abstractNumId w:val="15"/>
  </w:num>
  <w:num w:numId="23">
    <w:abstractNumId w:val="24"/>
  </w:num>
  <w:num w:numId="24">
    <w:abstractNumId w:val="20"/>
  </w:num>
  <w:num w:numId="25">
    <w:abstractNumId w:val="28"/>
  </w:num>
  <w:num w:numId="26">
    <w:abstractNumId w:val="4"/>
  </w:num>
  <w:num w:numId="27">
    <w:abstractNumId w:val="22"/>
  </w:num>
  <w:num w:numId="28">
    <w:abstractNumId w:val="8"/>
  </w:num>
  <w:num w:numId="29">
    <w:abstractNumId w:val="3"/>
  </w:num>
  <w:num w:numId="30">
    <w:abstractNumId w:val="30"/>
  </w:num>
  <w:num w:numId="31">
    <w:abstractNumId w:val="36"/>
  </w:num>
  <w:num w:numId="32">
    <w:abstractNumId w:val="33"/>
  </w:num>
  <w:num w:numId="33">
    <w:abstractNumId w:val="31"/>
  </w:num>
  <w:num w:numId="34">
    <w:abstractNumId w:val="11"/>
  </w:num>
  <w:num w:numId="35">
    <w:abstractNumId w:val="39"/>
  </w:num>
  <w:num w:numId="36">
    <w:abstractNumId w:val="13"/>
  </w:num>
  <w:num w:numId="37">
    <w:abstractNumId w:val="18"/>
  </w:num>
  <w:num w:numId="38">
    <w:abstractNumId w:val="34"/>
  </w:num>
  <w:num w:numId="39">
    <w:abstractNumId w:val="41"/>
  </w:num>
  <w:num w:numId="40">
    <w:abstractNumId w:val="19"/>
  </w:num>
  <w:num w:numId="41">
    <w:abstractNumId w:val="0"/>
  </w:num>
  <w:num w:numId="42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문일">
    <w15:presenceInfo w15:providerId="AD" w15:userId="S::ilmoon@o365.yonsei.ac.kr::43b434a9-efb2-453f-afe7-3911fd5c58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trackRevision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QwMDA0sjC0NDcxMzZX0lEKTi0uzszPAykwrAUA1mKLwCwAAAA="/>
  </w:docVars>
  <w:rsids>
    <w:rsidRoot w:val="000047C4"/>
    <w:rsid w:val="00001498"/>
    <w:rsid w:val="00001DEE"/>
    <w:rsid w:val="0000349E"/>
    <w:rsid w:val="000035C7"/>
    <w:rsid w:val="000047C4"/>
    <w:rsid w:val="00006F06"/>
    <w:rsid w:val="00006F5B"/>
    <w:rsid w:val="0000790C"/>
    <w:rsid w:val="00007F5D"/>
    <w:rsid w:val="000120B5"/>
    <w:rsid w:val="0001291B"/>
    <w:rsid w:val="00012F44"/>
    <w:rsid w:val="00013503"/>
    <w:rsid w:val="00013BDB"/>
    <w:rsid w:val="00014086"/>
    <w:rsid w:val="000177CD"/>
    <w:rsid w:val="0002078E"/>
    <w:rsid w:val="00020BE4"/>
    <w:rsid w:val="00022B56"/>
    <w:rsid w:val="00023049"/>
    <w:rsid w:val="0002361B"/>
    <w:rsid w:val="00024DB1"/>
    <w:rsid w:val="00025025"/>
    <w:rsid w:val="00026EFF"/>
    <w:rsid w:val="000273D1"/>
    <w:rsid w:val="0003044A"/>
    <w:rsid w:val="00033A78"/>
    <w:rsid w:val="000364F0"/>
    <w:rsid w:val="00037F09"/>
    <w:rsid w:val="000419E9"/>
    <w:rsid w:val="000507C8"/>
    <w:rsid w:val="00052463"/>
    <w:rsid w:val="00053570"/>
    <w:rsid w:val="000555B3"/>
    <w:rsid w:val="00056315"/>
    <w:rsid w:val="000578AA"/>
    <w:rsid w:val="00057DF2"/>
    <w:rsid w:val="00061924"/>
    <w:rsid w:val="00062565"/>
    <w:rsid w:val="0006273B"/>
    <w:rsid w:val="00064DBD"/>
    <w:rsid w:val="00064F23"/>
    <w:rsid w:val="000735EE"/>
    <w:rsid w:val="00076EB6"/>
    <w:rsid w:val="00077B6C"/>
    <w:rsid w:val="000803CD"/>
    <w:rsid w:val="000834BB"/>
    <w:rsid w:val="00083BA7"/>
    <w:rsid w:val="00084657"/>
    <w:rsid w:val="00090C31"/>
    <w:rsid w:val="00094F82"/>
    <w:rsid w:val="000956A1"/>
    <w:rsid w:val="00097041"/>
    <w:rsid w:val="00097E70"/>
    <w:rsid w:val="000A220A"/>
    <w:rsid w:val="000A2F6A"/>
    <w:rsid w:val="000A3037"/>
    <w:rsid w:val="000A3371"/>
    <w:rsid w:val="000A75F6"/>
    <w:rsid w:val="000B3006"/>
    <w:rsid w:val="000B5F9A"/>
    <w:rsid w:val="000B6727"/>
    <w:rsid w:val="000B734A"/>
    <w:rsid w:val="000C13C2"/>
    <w:rsid w:val="000C1A63"/>
    <w:rsid w:val="000C3F08"/>
    <w:rsid w:val="000C522B"/>
    <w:rsid w:val="000C64D0"/>
    <w:rsid w:val="000D0E84"/>
    <w:rsid w:val="000D4809"/>
    <w:rsid w:val="000D607B"/>
    <w:rsid w:val="000D6162"/>
    <w:rsid w:val="000E03F9"/>
    <w:rsid w:val="000E1D6A"/>
    <w:rsid w:val="000E3DBD"/>
    <w:rsid w:val="000E7CB0"/>
    <w:rsid w:val="000F120E"/>
    <w:rsid w:val="000F1734"/>
    <w:rsid w:val="000F1F35"/>
    <w:rsid w:val="000F7261"/>
    <w:rsid w:val="000F7F9A"/>
    <w:rsid w:val="0010094E"/>
    <w:rsid w:val="00100C46"/>
    <w:rsid w:val="00100D1A"/>
    <w:rsid w:val="00106C8A"/>
    <w:rsid w:val="001107EC"/>
    <w:rsid w:val="001127B1"/>
    <w:rsid w:val="0011444E"/>
    <w:rsid w:val="00115EF3"/>
    <w:rsid w:val="001164F0"/>
    <w:rsid w:val="00125E0E"/>
    <w:rsid w:val="001262AB"/>
    <w:rsid w:val="001274AC"/>
    <w:rsid w:val="00127F67"/>
    <w:rsid w:val="00130C92"/>
    <w:rsid w:val="0013107E"/>
    <w:rsid w:val="0013202F"/>
    <w:rsid w:val="0013282E"/>
    <w:rsid w:val="001334AC"/>
    <w:rsid w:val="00135951"/>
    <w:rsid w:val="00136C32"/>
    <w:rsid w:val="0014043F"/>
    <w:rsid w:val="001405DF"/>
    <w:rsid w:val="00140EEA"/>
    <w:rsid w:val="001418E0"/>
    <w:rsid w:val="00141910"/>
    <w:rsid w:val="001423E8"/>
    <w:rsid w:val="0014597B"/>
    <w:rsid w:val="00145F12"/>
    <w:rsid w:val="00146280"/>
    <w:rsid w:val="0014720B"/>
    <w:rsid w:val="00150080"/>
    <w:rsid w:val="0015010F"/>
    <w:rsid w:val="00153688"/>
    <w:rsid w:val="00153831"/>
    <w:rsid w:val="00154F0E"/>
    <w:rsid w:val="0016155E"/>
    <w:rsid w:val="001625F1"/>
    <w:rsid w:val="001629D2"/>
    <w:rsid w:val="00162C3B"/>
    <w:rsid w:val="00163FD6"/>
    <w:rsid w:val="001647B8"/>
    <w:rsid w:val="00164878"/>
    <w:rsid w:val="001670F4"/>
    <w:rsid w:val="0017257C"/>
    <w:rsid w:val="00172C8C"/>
    <w:rsid w:val="001756B6"/>
    <w:rsid w:val="00175E74"/>
    <w:rsid w:val="00181376"/>
    <w:rsid w:val="001815AD"/>
    <w:rsid w:val="00181ACD"/>
    <w:rsid w:val="00181DD2"/>
    <w:rsid w:val="001828C7"/>
    <w:rsid w:val="00183B3A"/>
    <w:rsid w:val="0018674B"/>
    <w:rsid w:val="00191BC5"/>
    <w:rsid w:val="00191D9B"/>
    <w:rsid w:val="00192404"/>
    <w:rsid w:val="0019663B"/>
    <w:rsid w:val="00197551"/>
    <w:rsid w:val="001A3E88"/>
    <w:rsid w:val="001A61FB"/>
    <w:rsid w:val="001A6F35"/>
    <w:rsid w:val="001B5D80"/>
    <w:rsid w:val="001B5DDF"/>
    <w:rsid w:val="001B608E"/>
    <w:rsid w:val="001B6FBE"/>
    <w:rsid w:val="001C5D95"/>
    <w:rsid w:val="001C66F0"/>
    <w:rsid w:val="001C6BAA"/>
    <w:rsid w:val="001D1EF2"/>
    <w:rsid w:val="001D2E86"/>
    <w:rsid w:val="001D3D08"/>
    <w:rsid w:val="001E0E95"/>
    <w:rsid w:val="001E3186"/>
    <w:rsid w:val="001E60B3"/>
    <w:rsid w:val="001E652A"/>
    <w:rsid w:val="001E6EEE"/>
    <w:rsid w:val="001F15EB"/>
    <w:rsid w:val="001F2A89"/>
    <w:rsid w:val="001F307D"/>
    <w:rsid w:val="002007D9"/>
    <w:rsid w:val="002036F6"/>
    <w:rsid w:val="00204C66"/>
    <w:rsid w:val="00207BBE"/>
    <w:rsid w:val="00207DD8"/>
    <w:rsid w:val="00210011"/>
    <w:rsid w:val="002103E1"/>
    <w:rsid w:val="00214CB4"/>
    <w:rsid w:val="00217954"/>
    <w:rsid w:val="00222412"/>
    <w:rsid w:val="00224B02"/>
    <w:rsid w:val="002301D1"/>
    <w:rsid w:val="002307C8"/>
    <w:rsid w:val="00230D2C"/>
    <w:rsid w:val="002408C4"/>
    <w:rsid w:val="0024248E"/>
    <w:rsid w:val="00242878"/>
    <w:rsid w:val="00243169"/>
    <w:rsid w:val="002512D2"/>
    <w:rsid w:val="002513C5"/>
    <w:rsid w:val="00253624"/>
    <w:rsid w:val="002538A9"/>
    <w:rsid w:val="00255B27"/>
    <w:rsid w:val="00255F9B"/>
    <w:rsid w:val="002563F9"/>
    <w:rsid w:val="00262998"/>
    <w:rsid w:val="002651AA"/>
    <w:rsid w:val="002676E5"/>
    <w:rsid w:val="002710A8"/>
    <w:rsid w:val="00273119"/>
    <w:rsid w:val="002731B6"/>
    <w:rsid w:val="002732D1"/>
    <w:rsid w:val="00273949"/>
    <w:rsid w:val="00273A10"/>
    <w:rsid w:val="00277209"/>
    <w:rsid w:val="002826D0"/>
    <w:rsid w:val="00282F18"/>
    <w:rsid w:val="002849B8"/>
    <w:rsid w:val="00284CBB"/>
    <w:rsid w:val="00285B9A"/>
    <w:rsid w:val="00287B26"/>
    <w:rsid w:val="00290335"/>
    <w:rsid w:val="002908D1"/>
    <w:rsid w:val="00292669"/>
    <w:rsid w:val="00293191"/>
    <w:rsid w:val="00295225"/>
    <w:rsid w:val="0029658D"/>
    <w:rsid w:val="00297DF2"/>
    <w:rsid w:val="002A2283"/>
    <w:rsid w:val="002A337A"/>
    <w:rsid w:val="002A491B"/>
    <w:rsid w:val="002A64D8"/>
    <w:rsid w:val="002A67EB"/>
    <w:rsid w:val="002A73D2"/>
    <w:rsid w:val="002B014C"/>
    <w:rsid w:val="002B0AEF"/>
    <w:rsid w:val="002B13D3"/>
    <w:rsid w:val="002B198D"/>
    <w:rsid w:val="002B5A53"/>
    <w:rsid w:val="002B64E5"/>
    <w:rsid w:val="002C15DE"/>
    <w:rsid w:val="002C3F4D"/>
    <w:rsid w:val="002C57CB"/>
    <w:rsid w:val="002D07A3"/>
    <w:rsid w:val="002D0EA2"/>
    <w:rsid w:val="002D2EB1"/>
    <w:rsid w:val="002D3D3A"/>
    <w:rsid w:val="002E239E"/>
    <w:rsid w:val="002E51E9"/>
    <w:rsid w:val="002F1289"/>
    <w:rsid w:val="002F13BE"/>
    <w:rsid w:val="002F5969"/>
    <w:rsid w:val="002F62AB"/>
    <w:rsid w:val="002F7916"/>
    <w:rsid w:val="003016C7"/>
    <w:rsid w:val="00301BA6"/>
    <w:rsid w:val="0030291D"/>
    <w:rsid w:val="00302E61"/>
    <w:rsid w:val="003051FF"/>
    <w:rsid w:val="00305A17"/>
    <w:rsid w:val="003068E8"/>
    <w:rsid w:val="0031071E"/>
    <w:rsid w:val="00311E2C"/>
    <w:rsid w:val="00312F83"/>
    <w:rsid w:val="003133F2"/>
    <w:rsid w:val="00313CA2"/>
    <w:rsid w:val="00315240"/>
    <w:rsid w:val="00315B34"/>
    <w:rsid w:val="00316ED8"/>
    <w:rsid w:val="0031796B"/>
    <w:rsid w:val="00327B01"/>
    <w:rsid w:val="003342AD"/>
    <w:rsid w:val="00334B2B"/>
    <w:rsid w:val="003352BD"/>
    <w:rsid w:val="0033578C"/>
    <w:rsid w:val="00336FB4"/>
    <w:rsid w:val="00337727"/>
    <w:rsid w:val="00340B59"/>
    <w:rsid w:val="00341A2E"/>
    <w:rsid w:val="00345FBC"/>
    <w:rsid w:val="003461A7"/>
    <w:rsid w:val="00347314"/>
    <w:rsid w:val="00352799"/>
    <w:rsid w:val="003531D2"/>
    <w:rsid w:val="00356EF4"/>
    <w:rsid w:val="00361AEA"/>
    <w:rsid w:val="00361EF1"/>
    <w:rsid w:val="0036223B"/>
    <w:rsid w:val="003635FB"/>
    <w:rsid w:val="00365D82"/>
    <w:rsid w:val="00366F01"/>
    <w:rsid w:val="0036785C"/>
    <w:rsid w:val="00367C12"/>
    <w:rsid w:val="00370213"/>
    <w:rsid w:val="00377B85"/>
    <w:rsid w:val="00377C2D"/>
    <w:rsid w:val="0038141D"/>
    <w:rsid w:val="0038234D"/>
    <w:rsid w:val="00382B5B"/>
    <w:rsid w:val="00384AA2"/>
    <w:rsid w:val="00385716"/>
    <w:rsid w:val="003872AD"/>
    <w:rsid w:val="0039150D"/>
    <w:rsid w:val="00392174"/>
    <w:rsid w:val="00394842"/>
    <w:rsid w:val="00396683"/>
    <w:rsid w:val="00396F0B"/>
    <w:rsid w:val="003A0FB0"/>
    <w:rsid w:val="003A12B9"/>
    <w:rsid w:val="003A4FD1"/>
    <w:rsid w:val="003A53A2"/>
    <w:rsid w:val="003A5566"/>
    <w:rsid w:val="003A6008"/>
    <w:rsid w:val="003A6568"/>
    <w:rsid w:val="003B3102"/>
    <w:rsid w:val="003B3629"/>
    <w:rsid w:val="003B5213"/>
    <w:rsid w:val="003B522E"/>
    <w:rsid w:val="003B74C4"/>
    <w:rsid w:val="003C6209"/>
    <w:rsid w:val="003C647C"/>
    <w:rsid w:val="003C744D"/>
    <w:rsid w:val="003C7CA3"/>
    <w:rsid w:val="003D2D5F"/>
    <w:rsid w:val="003D4D47"/>
    <w:rsid w:val="003D559E"/>
    <w:rsid w:val="003D56A6"/>
    <w:rsid w:val="003D729E"/>
    <w:rsid w:val="003D7EEE"/>
    <w:rsid w:val="003E0540"/>
    <w:rsid w:val="003E200F"/>
    <w:rsid w:val="003F13BE"/>
    <w:rsid w:val="003F25F5"/>
    <w:rsid w:val="003F4319"/>
    <w:rsid w:val="003F4DA6"/>
    <w:rsid w:val="003F7A44"/>
    <w:rsid w:val="00402A16"/>
    <w:rsid w:val="00402F65"/>
    <w:rsid w:val="0040715D"/>
    <w:rsid w:val="00407668"/>
    <w:rsid w:val="00411235"/>
    <w:rsid w:val="0041378D"/>
    <w:rsid w:val="004137A0"/>
    <w:rsid w:val="00413B7A"/>
    <w:rsid w:val="0041469A"/>
    <w:rsid w:val="004171F0"/>
    <w:rsid w:val="0041726C"/>
    <w:rsid w:val="004175E4"/>
    <w:rsid w:val="00422685"/>
    <w:rsid w:val="0042394E"/>
    <w:rsid w:val="00425F0D"/>
    <w:rsid w:val="0042662F"/>
    <w:rsid w:val="00426CC6"/>
    <w:rsid w:val="00437CBC"/>
    <w:rsid w:val="004410FC"/>
    <w:rsid w:val="004412D4"/>
    <w:rsid w:val="00441B46"/>
    <w:rsid w:val="00442671"/>
    <w:rsid w:val="00442D47"/>
    <w:rsid w:val="004446CA"/>
    <w:rsid w:val="00445131"/>
    <w:rsid w:val="0044583A"/>
    <w:rsid w:val="004464F2"/>
    <w:rsid w:val="00451815"/>
    <w:rsid w:val="00451ADC"/>
    <w:rsid w:val="004556B2"/>
    <w:rsid w:val="00456254"/>
    <w:rsid w:val="004563F8"/>
    <w:rsid w:val="004573A4"/>
    <w:rsid w:val="004614FE"/>
    <w:rsid w:val="00461E00"/>
    <w:rsid w:val="00463608"/>
    <w:rsid w:val="004640F5"/>
    <w:rsid w:val="00464990"/>
    <w:rsid w:val="00464DC4"/>
    <w:rsid w:val="00465EC3"/>
    <w:rsid w:val="00466821"/>
    <w:rsid w:val="00470121"/>
    <w:rsid w:val="00470633"/>
    <w:rsid w:val="00470CF9"/>
    <w:rsid w:val="0047136B"/>
    <w:rsid w:val="0047204C"/>
    <w:rsid w:val="00474A8D"/>
    <w:rsid w:val="00474DA5"/>
    <w:rsid w:val="00477B8F"/>
    <w:rsid w:val="0048206C"/>
    <w:rsid w:val="00483A75"/>
    <w:rsid w:val="00487299"/>
    <w:rsid w:val="0048747F"/>
    <w:rsid w:val="00487585"/>
    <w:rsid w:val="004928EB"/>
    <w:rsid w:val="00494A2C"/>
    <w:rsid w:val="004970CC"/>
    <w:rsid w:val="004A0299"/>
    <w:rsid w:val="004A1B6A"/>
    <w:rsid w:val="004A304D"/>
    <w:rsid w:val="004A3607"/>
    <w:rsid w:val="004A4438"/>
    <w:rsid w:val="004A4A18"/>
    <w:rsid w:val="004A7AF8"/>
    <w:rsid w:val="004B0B7C"/>
    <w:rsid w:val="004B165E"/>
    <w:rsid w:val="004B274B"/>
    <w:rsid w:val="004B32CF"/>
    <w:rsid w:val="004B4373"/>
    <w:rsid w:val="004B48A1"/>
    <w:rsid w:val="004B7F3B"/>
    <w:rsid w:val="004C31C4"/>
    <w:rsid w:val="004C3F59"/>
    <w:rsid w:val="004C4E92"/>
    <w:rsid w:val="004D1D02"/>
    <w:rsid w:val="004D47B9"/>
    <w:rsid w:val="004D5E48"/>
    <w:rsid w:val="004D67EE"/>
    <w:rsid w:val="004D7BB6"/>
    <w:rsid w:val="004D7E14"/>
    <w:rsid w:val="004E1F05"/>
    <w:rsid w:val="004E2A2A"/>
    <w:rsid w:val="004E33EE"/>
    <w:rsid w:val="004E3EC6"/>
    <w:rsid w:val="004E4B2A"/>
    <w:rsid w:val="004E6AD2"/>
    <w:rsid w:val="004F0EFF"/>
    <w:rsid w:val="004F11D7"/>
    <w:rsid w:val="004F2A78"/>
    <w:rsid w:val="004F3E55"/>
    <w:rsid w:val="004F4E9A"/>
    <w:rsid w:val="004F5865"/>
    <w:rsid w:val="004F73CE"/>
    <w:rsid w:val="005017AB"/>
    <w:rsid w:val="00504D0A"/>
    <w:rsid w:val="005074E5"/>
    <w:rsid w:val="0051208E"/>
    <w:rsid w:val="0051260C"/>
    <w:rsid w:val="00516E14"/>
    <w:rsid w:val="00516FE3"/>
    <w:rsid w:val="0052624B"/>
    <w:rsid w:val="00526C5E"/>
    <w:rsid w:val="00526E77"/>
    <w:rsid w:val="00530A86"/>
    <w:rsid w:val="005317F5"/>
    <w:rsid w:val="00532ED6"/>
    <w:rsid w:val="00534689"/>
    <w:rsid w:val="00536412"/>
    <w:rsid w:val="0054087C"/>
    <w:rsid w:val="00541151"/>
    <w:rsid w:val="0054177C"/>
    <w:rsid w:val="00543B1D"/>
    <w:rsid w:val="0055112F"/>
    <w:rsid w:val="00552A56"/>
    <w:rsid w:val="00555746"/>
    <w:rsid w:val="00555D45"/>
    <w:rsid w:val="00556677"/>
    <w:rsid w:val="00557885"/>
    <w:rsid w:val="00557BB3"/>
    <w:rsid w:val="00557BDC"/>
    <w:rsid w:val="00560D03"/>
    <w:rsid w:val="00560DD4"/>
    <w:rsid w:val="00561178"/>
    <w:rsid w:val="005620AA"/>
    <w:rsid w:val="00562608"/>
    <w:rsid w:val="00562EF1"/>
    <w:rsid w:val="00566153"/>
    <w:rsid w:val="005669B4"/>
    <w:rsid w:val="00567627"/>
    <w:rsid w:val="005704F0"/>
    <w:rsid w:val="00571E40"/>
    <w:rsid w:val="00573077"/>
    <w:rsid w:val="00575B4E"/>
    <w:rsid w:val="00575C50"/>
    <w:rsid w:val="005818F1"/>
    <w:rsid w:val="00583D79"/>
    <w:rsid w:val="005872D3"/>
    <w:rsid w:val="005909CD"/>
    <w:rsid w:val="00592819"/>
    <w:rsid w:val="00592AEC"/>
    <w:rsid w:val="00595072"/>
    <w:rsid w:val="0059669D"/>
    <w:rsid w:val="005A2A52"/>
    <w:rsid w:val="005A54F2"/>
    <w:rsid w:val="005A62A7"/>
    <w:rsid w:val="005A6F23"/>
    <w:rsid w:val="005B195C"/>
    <w:rsid w:val="005B19F1"/>
    <w:rsid w:val="005B2EE6"/>
    <w:rsid w:val="005B639D"/>
    <w:rsid w:val="005B6610"/>
    <w:rsid w:val="005B6C96"/>
    <w:rsid w:val="005B707C"/>
    <w:rsid w:val="005C0E6E"/>
    <w:rsid w:val="005C1035"/>
    <w:rsid w:val="005C144A"/>
    <w:rsid w:val="005C2A11"/>
    <w:rsid w:val="005C2AC7"/>
    <w:rsid w:val="005C529F"/>
    <w:rsid w:val="005C5F66"/>
    <w:rsid w:val="005C7BA7"/>
    <w:rsid w:val="005D4A2C"/>
    <w:rsid w:val="005D5938"/>
    <w:rsid w:val="005D74ED"/>
    <w:rsid w:val="005D7FAB"/>
    <w:rsid w:val="005E068F"/>
    <w:rsid w:val="005E14FB"/>
    <w:rsid w:val="005E37A6"/>
    <w:rsid w:val="005E399E"/>
    <w:rsid w:val="005E5266"/>
    <w:rsid w:val="005E58A4"/>
    <w:rsid w:val="005E6472"/>
    <w:rsid w:val="005F18A3"/>
    <w:rsid w:val="005F315C"/>
    <w:rsid w:val="005F4868"/>
    <w:rsid w:val="005F6835"/>
    <w:rsid w:val="00600104"/>
    <w:rsid w:val="00600F08"/>
    <w:rsid w:val="0060180F"/>
    <w:rsid w:val="00602B78"/>
    <w:rsid w:val="0060439D"/>
    <w:rsid w:val="00604F96"/>
    <w:rsid w:val="006055D3"/>
    <w:rsid w:val="00605836"/>
    <w:rsid w:val="006106BE"/>
    <w:rsid w:val="0061164E"/>
    <w:rsid w:val="00620DB3"/>
    <w:rsid w:val="00625440"/>
    <w:rsid w:val="00626007"/>
    <w:rsid w:val="00626708"/>
    <w:rsid w:val="006306E2"/>
    <w:rsid w:val="00630749"/>
    <w:rsid w:val="00631215"/>
    <w:rsid w:val="006313FD"/>
    <w:rsid w:val="00631E60"/>
    <w:rsid w:val="00635EBD"/>
    <w:rsid w:val="00636CE3"/>
    <w:rsid w:val="00636D35"/>
    <w:rsid w:val="00641A20"/>
    <w:rsid w:val="0064395A"/>
    <w:rsid w:val="00643CD2"/>
    <w:rsid w:val="0064407D"/>
    <w:rsid w:val="0064652F"/>
    <w:rsid w:val="00646A6C"/>
    <w:rsid w:val="00650509"/>
    <w:rsid w:val="00650948"/>
    <w:rsid w:val="006539D7"/>
    <w:rsid w:val="00660315"/>
    <w:rsid w:val="006611EE"/>
    <w:rsid w:val="00662541"/>
    <w:rsid w:val="00662C44"/>
    <w:rsid w:val="00662C7A"/>
    <w:rsid w:val="0066763B"/>
    <w:rsid w:val="006715E3"/>
    <w:rsid w:val="00672C02"/>
    <w:rsid w:val="00680792"/>
    <w:rsid w:val="00680C73"/>
    <w:rsid w:val="00682CDD"/>
    <w:rsid w:val="00683777"/>
    <w:rsid w:val="00684A58"/>
    <w:rsid w:val="00684D5E"/>
    <w:rsid w:val="00686F1F"/>
    <w:rsid w:val="00692060"/>
    <w:rsid w:val="00693A40"/>
    <w:rsid w:val="0069682A"/>
    <w:rsid w:val="00697DD9"/>
    <w:rsid w:val="006A0CB4"/>
    <w:rsid w:val="006A18B2"/>
    <w:rsid w:val="006A358C"/>
    <w:rsid w:val="006A7F63"/>
    <w:rsid w:val="006B0C57"/>
    <w:rsid w:val="006B77C5"/>
    <w:rsid w:val="006C00E3"/>
    <w:rsid w:val="006C0337"/>
    <w:rsid w:val="006C2975"/>
    <w:rsid w:val="006C7607"/>
    <w:rsid w:val="006D0914"/>
    <w:rsid w:val="006D0BD7"/>
    <w:rsid w:val="006D1BF6"/>
    <w:rsid w:val="006D3EA7"/>
    <w:rsid w:val="006D4284"/>
    <w:rsid w:val="006D47E3"/>
    <w:rsid w:val="006D5478"/>
    <w:rsid w:val="006E18F0"/>
    <w:rsid w:val="006E4CEA"/>
    <w:rsid w:val="006E6BFC"/>
    <w:rsid w:val="006F0DCD"/>
    <w:rsid w:val="006F197F"/>
    <w:rsid w:val="006F1C39"/>
    <w:rsid w:val="006F2716"/>
    <w:rsid w:val="006F37A9"/>
    <w:rsid w:val="006F3816"/>
    <w:rsid w:val="006F4137"/>
    <w:rsid w:val="006F4AEA"/>
    <w:rsid w:val="006F78EC"/>
    <w:rsid w:val="00701E97"/>
    <w:rsid w:val="00701F4E"/>
    <w:rsid w:val="007033DA"/>
    <w:rsid w:val="00703B11"/>
    <w:rsid w:val="007046D0"/>
    <w:rsid w:val="00704851"/>
    <w:rsid w:val="0070518D"/>
    <w:rsid w:val="00705991"/>
    <w:rsid w:val="00706411"/>
    <w:rsid w:val="00706EE0"/>
    <w:rsid w:val="007073AE"/>
    <w:rsid w:val="00711006"/>
    <w:rsid w:val="00711705"/>
    <w:rsid w:val="007117AA"/>
    <w:rsid w:val="0071324D"/>
    <w:rsid w:val="0071524B"/>
    <w:rsid w:val="007171A2"/>
    <w:rsid w:val="00724E0A"/>
    <w:rsid w:val="00725D2A"/>
    <w:rsid w:val="007324DA"/>
    <w:rsid w:val="0073294E"/>
    <w:rsid w:val="00732F10"/>
    <w:rsid w:val="00733066"/>
    <w:rsid w:val="00736313"/>
    <w:rsid w:val="007373EC"/>
    <w:rsid w:val="00737B55"/>
    <w:rsid w:val="00742F23"/>
    <w:rsid w:val="007440BB"/>
    <w:rsid w:val="00744637"/>
    <w:rsid w:val="0074574B"/>
    <w:rsid w:val="00746BD2"/>
    <w:rsid w:val="0075062D"/>
    <w:rsid w:val="00751E3C"/>
    <w:rsid w:val="00753A0D"/>
    <w:rsid w:val="0075468F"/>
    <w:rsid w:val="00756F03"/>
    <w:rsid w:val="00757B1E"/>
    <w:rsid w:val="00760881"/>
    <w:rsid w:val="007654F5"/>
    <w:rsid w:val="007709DB"/>
    <w:rsid w:val="00770AA3"/>
    <w:rsid w:val="00775BB0"/>
    <w:rsid w:val="00776CFB"/>
    <w:rsid w:val="00777E5C"/>
    <w:rsid w:val="00784ADB"/>
    <w:rsid w:val="0078758D"/>
    <w:rsid w:val="00787619"/>
    <w:rsid w:val="0079063B"/>
    <w:rsid w:val="00790FD5"/>
    <w:rsid w:val="007A12B8"/>
    <w:rsid w:val="007A3674"/>
    <w:rsid w:val="007A4379"/>
    <w:rsid w:val="007A54DD"/>
    <w:rsid w:val="007B0A5C"/>
    <w:rsid w:val="007B1487"/>
    <w:rsid w:val="007B232F"/>
    <w:rsid w:val="007C0A07"/>
    <w:rsid w:val="007C1B79"/>
    <w:rsid w:val="007C3EF0"/>
    <w:rsid w:val="007C4137"/>
    <w:rsid w:val="007C7621"/>
    <w:rsid w:val="007C7837"/>
    <w:rsid w:val="007D0013"/>
    <w:rsid w:val="007D09E6"/>
    <w:rsid w:val="007D1395"/>
    <w:rsid w:val="007D13FE"/>
    <w:rsid w:val="007D2588"/>
    <w:rsid w:val="007D25A1"/>
    <w:rsid w:val="007D2B6B"/>
    <w:rsid w:val="007D37F0"/>
    <w:rsid w:val="007D5A47"/>
    <w:rsid w:val="007D66C5"/>
    <w:rsid w:val="007D73A2"/>
    <w:rsid w:val="007E0DB5"/>
    <w:rsid w:val="007E1732"/>
    <w:rsid w:val="007E2764"/>
    <w:rsid w:val="007E29EE"/>
    <w:rsid w:val="007E35A2"/>
    <w:rsid w:val="007E5378"/>
    <w:rsid w:val="007E72FD"/>
    <w:rsid w:val="007E7975"/>
    <w:rsid w:val="007F1EFD"/>
    <w:rsid w:val="007F401A"/>
    <w:rsid w:val="007F53F3"/>
    <w:rsid w:val="007F59CB"/>
    <w:rsid w:val="007F5AEE"/>
    <w:rsid w:val="007F7780"/>
    <w:rsid w:val="00814104"/>
    <w:rsid w:val="008143A7"/>
    <w:rsid w:val="00816D8E"/>
    <w:rsid w:val="00822C4A"/>
    <w:rsid w:val="00824F3F"/>
    <w:rsid w:val="00825B22"/>
    <w:rsid w:val="00827C86"/>
    <w:rsid w:val="00832478"/>
    <w:rsid w:val="00833F03"/>
    <w:rsid w:val="00834229"/>
    <w:rsid w:val="00836629"/>
    <w:rsid w:val="00836CAA"/>
    <w:rsid w:val="00840DB8"/>
    <w:rsid w:val="00840F26"/>
    <w:rsid w:val="00846119"/>
    <w:rsid w:val="00846409"/>
    <w:rsid w:val="00847D43"/>
    <w:rsid w:val="008515FA"/>
    <w:rsid w:val="0085559C"/>
    <w:rsid w:val="00856239"/>
    <w:rsid w:val="0086380D"/>
    <w:rsid w:val="00863E08"/>
    <w:rsid w:val="008677E1"/>
    <w:rsid w:val="00870860"/>
    <w:rsid w:val="008738AF"/>
    <w:rsid w:val="00877234"/>
    <w:rsid w:val="00877439"/>
    <w:rsid w:val="00881AFF"/>
    <w:rsid w:val="00883CBF"/>
    <w:rsid w:val="00885BD8"/>
    <w:rsid w:val="00886C2C"/>
    <w:rsid w:val="008873E7"/>
    <w:rsid w:val="00887579"/>
    <w:rsid w:val="008878EE"/>
    <w:rsid w:val="00887D28"/>
    <w:rsid w:val="00890FB8"/>
    <w:rsid w:val="00892ACD"/>
    <w:rsid w:val="0089408A"/>
    <w:rsid w:val="008953D1"/>
    <w:rsid w:val="008957CB"/>
    <w:rsid w:val="00896BA5"/>
    <w:rsid w:val="008970B9"/>
    <w:rsid w:val="008970DD"/>
    <w:rsid w:val="00897A17"/>
    <w:rsid w:val="00897D44"/>
    <w:rsid w:val="008A0B5F"/>
    <w:rsid w:val="008A11B1"/>
    <w:rsid w:val="008A42A7"/>
    <w:rsid w:val="008A55AC"/>
    <w:rsid w:val="008A59AB"/>
    <w:rsid w:val="008A5BCF"/>
    <w:rsid w:val="008A6D47"/>
    <w:rsid w:val="008B1F36"/>
    <w:rsid w:val="008B2268"/>
    <w:rsid w:val="008B24E3"/>
    <w:rsid w:val="008B403E"/>
    <w:rsid w:val="008B60A1"/>
    <w:rsid w:val="008C0307"/>
    <w:rsid w:val="008C041C"/>
    <w:rsid w:val="008C1A6B"/>
    <w:rsid w:val="008C1F77"/>
    <w:rsid w:val="008C2EE7"/>
    <w:rsid w:val="008C4D98"/>
    <w:rsid w:val="008C65C9"/>
    <w:rsid w:val="008D00A2"/>
    <w:rsid w:val="008D06BD"/>
    <w:rsid w:val="008D0E16"/>
    <w:rsid w:val="008D2C18"/>
    <w:rsid w:val="008D6995"/>
    <w:rsid w:val="008E23F9"/>
    <w:rsid w:val="008E26E3"/>
    <w:rsid w:val="008E4102"/>
    <w:rsid w:val="008E4E0F"/>
    <w:rsid w:val="008E5A8F"/>
    <w:rsid w:val="008F07A5"/>
    <w:rsid w:val="008F3571"/>
    <w:rsid w:val="008F433F"/>
    <w:rsid w:val="008F65B1"/>
    <w:rsid w:val="008F74EB"/>
    <w:rsid w:val="00900098"/>
    <w:rsid w:val="009002A5"/>
    <w:rsid w:val="00902879"/>
    <w:rsid w:val="00902B32"/>
    <w:rsid w:val="00903015"/>
    <w:rsid w:val="00905D11"/>
    <w:rsid w:val="0090615C"/>
    <w:rsid w:val="0091055F"/>
    <w:rsid w:val="00912874"/>
    <w:rsid w:val="00913E80"/>
    <w:rsid w:val="0091462F"/>
    <w:rsid w:val="009147D7"/>
    <w:rsid w:val="00915710"/>
    <w:rsid w:val="00916C46"/>
    <w:rsid w:val="00917864"/>
    <w:rsid w:val="009258F7"/>
    <w:rsid w:val="00925B67"/>
    <w:rsid w:val="0092620E"/>
    <w:rsid w:val="00926DC0"/>
    <w:rsid w:val="0093397A"/>
    <w:rsid w:val="009357FF"/>
    <w:rsid w:val="00937D9F"/>
    <w:rsid w:val="009417A7"/>
    <w:rsid w:val="00941D7E"/>
    <w:rsid w:val="009427E8"/>
    <w:rsid w:val="00947408"/>
    <w:rsid w:val="0094790E"/>
    <w:rsid w:val="00955B7B"/>
    <w:rsid w:val="00965538"/>
    <w:rsid w:val="00966A3D"/>
    <w:rsid w:val="009728DF"/>
    <w:rsid w:val="00973B21"/>
    <w:rsid w:val="00974E0C"/>
    <w:rsid w:val="00980F15"/>
    <w:rsid w:val="0098716A"/>
    <w:rsid w:val="0098790E"/>
    <w:rsid w:val="00991486"/>
    <w:rsid w:val="00994D26"/>
    <w:rsid w:val="009A12B8"/>
    <w:rsid w:val="009A1B4C"/>
    <w:rsid w:val="009A2AB7"/>
    <w:rsid w:val="009A3909"/>
    <w:rsid w:val="009A3E7F"/>
    <w:rsid w:val="009A5D51"/>
    <w:rsid w:val="009A60B4"/>
    <w:rsid w:val="009A74BF"/>
    <w:rsid w:val="009B0709"/>
    <w:rsid w:val="009B2650"/>
    <w:rsid w:val="009B2654"/>
    <w:rsid w:val="009B4551"/>
    <w:rsid w:val="009B4D8A"/>
    <w:rsid w:val="009B5061"/>
    <w:rsid w:val="009B6FFB"/>
    <w:rsid w:val="009C0C46"/>
    <w:rsid w:val="009C1C31"/>
    <w:rsid w:val="009C308B"/>
    <w:rsid w:val="009C5B84"/>
    <w:rsid w:val="009C60EE"/>
    <w:rsid w:val="009C6B44"/>
    <w:rsid w:val="009D0894"/>
    <w:rsid w:val="009D1174"/>
    <w:rsid w:val="009D14FB"/>
    <w:rsid w:val="009D2EF1"/>
    <w:rsid w:val="009D3FFE"/>
    <w:rsid w:val="009D40CB"/>
    <w:rsid w:val="009D66A1"/>
    <w:rsid w:val="009E1D0E"/>
    <w:rsid w:val="009E249B"/>
    <w:rsid w:val="009E343C"/>
    <w:rsid w:val="009E3E39"/>
    <w:rsid w:val="009E64E1"/>
    <w:rsid w:val="009E6FED"/>
    <w:rsid w:val="009F1331"/>
    <w:rsid w:val="009F2227"/>
    <w:rsid w:val="009F22E5"/>
    <w:rsid w:val="009F3850"/>
    <w:rsid w:val="009F4951"/>
    <w:rsid w:val="009F5058"/>
    <w:rsid w:val="009F5756"/>
    <w:rsid w:val="009F5921"/>
    <w:rsid w:val="009F613A"/>
    <w:rsid w:val="009F6448"/>
    <w:rsid w:val="00A00D41"/>
    <w:rsid w:val="00A05446"/>
    <w:rsid w:val="00A07BCA"/>
    <w:rsid w:val="00A10438"/>
    <w:rsid w:val="00A12242"/>
    <w:rsid w:val="00A15273"/>
    <w:rsid w:val="00A156F5"/>
    <w:rsid w:val="00A1718F"/>
    <w:rsid w:val="00A204BB"/>
    <w:rsid w:val="00A208EC"/>
    <w:rsid w:val="00A208F9"/>
    <w:rsid w:val="00A21A1F"/>
    <w:rsid w:val="00A22688"/>
    <w:rsid w:val="00A236DC"/>
    <w:rsid w:val="00A2492F"/>
    <w:rsid w:val="00A25844"/>
    <w:rsid w:val="00A26072"/>
    <w:rsid w:val="00A310B0"/>
    <w:rsid w:val="00A32A5A"/>
    <w:rsid w:val="00A33AC5"/>
    <w:rsid w:val="00A369E1"/>
    <w:rsid w:val="00A372B5"/>
    <w:rsid w:val="00A44C07"/>
    <w:rsid w:val="00A46908"/>
    <w:rsid w:val="00A509A7"/>
    <w:rsid w:val="00A5352F"/>
    <w:rsid w:val="00A53C63"/>
    <w:rsid w:val="00A5514F"/>
    <w:rsid w:val="00A5524C"/>
    <w:rsid w:val="00A576A7"/>
    <w:rsid w:val="00A60DF5"/>
    <w:rsid w:val="00A6402B"/>
    <w:rsid w:val="00A67019"/>
    <w:rsid w:val="00A7151A"/>
    <w:rsid w:val="00A7423C"/>
    <w:rsid w:val="00A749D5"/>
    <w:rsid w:val="00A7546D"/>
    <w:rsid w:val="00A7573D"/>
    <w:rsid w:val="00A75832"/>
    <w:rsid w:val="00A75F7A"/>
    <w:rsid w:val="00A7670D"/>
    <w:rsid w:val="00A816C8"/>
    <w:rsid w:val="00A821A3"/>
    <w:rsid w:val="00A8239A"/>
    <w:rsid w:val="00A8294F"/>
    <w:rsid w:val="00A83C3D"/>
    <w:rsid w:val="00A852F7"/>
    <w:rsid w:val="00A873E4"/>
    <w:rsid w:val="00A91636"/>
    <w:rsid w:val="00A92038"/>
    <w:rsid w:val="00A928FF"/>
    <w:rsid w:val="00A940D7"/>
    <w:rsid w:val="00A947FC"/>
    <w:rsid w:val="00A9728D"/>
    <w:rsid w:val="00AA42E2"/>
    <w:rsid w:val="00AA6E27"/>
    <w:rsid w:val="00AA7C03"/>
    <w:rsid w:val="00AC0120"/>
    <w:rsid w:val="00AC1105"/>
    <w:rsid w:val="00AC483F"/>
    <w:rsid w:val="00AC4ACE"/>
    <w:rsid w:val="00AC4F84"/>
    <w:rsid w:val="00AC5325"/>
    <w:rsid w:val="00AC74DD"/>
    <w:rsid w:val="00AD00B1"/>
    <w:rsid w:val="00AD0F7F"/>
    <w:rsid w:val="00AD2394"/>
    <w:rsid w:val="00AE2BEE"/>
    <w:rsid w:val="00AE4D62"/>
    <w:rsid w:val="00AE587A"/>
    <w:rsid w:val="00AE5B50"/>
    <w:rsid w:val="00AF20B8"/>
    <w:rsid w:val="00AF649F"/>
    <w:rsid w:val="00AF6CA4"/>
    <w:rsid w:val="00AF6E3C"/>
    <w:rsid w:val="00B000EE"/>
    <w:rsid w:val="00B02A76"/>
    <w:rsid w:val="00B037AA"/>
    <w:rsid w:val="00B03D83"/>
    <w:rsid w:val="00B0518B"/>
    <w:rsid w:val="00B056F1"/>
    <w:rsid w:val="00B11CB1"/>
    <w:rsid w:val="00B140FD"/>
    <w:rsid w:val="00B14AEC"/>
    <w:rsid w:val="00B17B91"/>
    <w:rsid w:val="00B20060"/>
    <w:rsid w:val="00B216ED"/>
    <w:rsid w:val="00B24DDE"/>
    <w:rsid w:val="00B25A71"/>
    <w:rsid w:val="00B25B66"/>
    <w:rsid w:val="00B26040"/>
    <w:rsid w:val="00B26F3D"/>
    <w:rsid w:val="00B30303"/>
    <w:rsid w:val="00B30BA3"/>
    <w:rsid w:val="00B3367E"/>
    <w:rsid w:val="00B33C10"/>
    <w:rsid w:val="00B35CE3"/>
    <w:rsid w:val="00B3682D"/>
    <w:rsid w:val="00B377E1"/>
    <w:rsid w:val="00B41552"/>
    <w:rsid w:val="00B4230F"/>
    <w:rsid w:val="00B45425"/>
    <w:rsid w:val="00B46897"/>
    <w:rsid w:val="00B47CFA"/>
    <w:rsid w:val="00B50294"/>
    <w:rsid w:val="00B50349"/>
    <w:rsid w:val="00B504F3"/>
    <w:rsid w:val="00B52498"/>
    <w:rsid w:val="00B539FB"/>
    <w:rsid w:val="00B56CDC"/>
    <w:rsid w:val="00B60775"/>
    <w:rsid w:val="00B6320C"/>
    <w:rsid w:val="00B63E2F"/>
    <w:rsid w:val="00B65082"/>
    <w:rsid w:val="00B6627D"/>
    <w:rsid w:val="00B70557"/>
    <w:rsid w:val="00B70AA6"/>
    <w:rsid w:val="00B725EC"/>
    <w:rsid w:val="00B72905"/>
    <w:rsid w:val="00B772F0"/>
    <w:rsid w:val="00B77E8C"/>
    <w:rsid w:val="00B80C44"/>
    <w:rsid w:val="00B8124D"/>
    <w:rsid w:val="00B812ED"/>
    <w:rsid w:val="00B818A6"/>
    <w:rsid w:val="00B83198"/>
    <w:rsid w:val="00B8623F"/>
    <w:rsid w:val="00B86308"/>
    <w:rsid w:val="00B86981"/>
    <w:rsid w:val="00B9006B"/>
    <w:rsid w:val="00B91677"/>
    <w:rsid w:val="00B93F5E"/>
    <w:rsid w:val="00B94F2A"/>
    <w:rsid w:val="00B97311"/>
    <w:rsid w:val="00B97BA7"/>
    <w:rsid w:val="00BA0FFC"/>
    <w:rsid w:val="00BA5426"/>
    <w:rsid w:val="00BB0447"/>
    <w:rsid w:val="00BB2417"/>
    <w:rsid w:val="00BB3534"/>
    <w:rsid w:val="00BB4839"/>
    <w:rsid w:val="00BB62D0"/>
    <w:rsid w:val="00BB722C"/>
    <w:rsid w:val="00BB74C9"/>
    <w:rsid w:val="00BC343C"/>
    <w:rsid w:val="00BC4F1B"/>
    <w:rsid w:val="00BC600C"/>
    <w:rsid w:val="00BC798C"/>
    <w:rsid w:val="00BD0829"/>
    <w:rsid w:val="00BD0A50"/>
    <w:rsid w:val="00BD3136"/>
    <w:rsid w:val="00BD3D70"/>
    <w:rsid w:val="00BD551C"/>
    <w:rsid w:val="00BD57C1"/>
    <w:rsid w:val="00BD5FA7"/>
    <w:rsid w:val="00BE1DA2"/>
    <w:rsid w:val="00BE33C6"/>
    <w:rsid w:val="00BE783C"/>
    <w:rsid w:val="00BF16E7"/>
    <w:rsid w:val="00BF1FC4"/>
    <w:rsid w:val="00BF2589"/>
    <w:rsid w:val="00BF2D8C"/>
    <w:rsid w:val="00BF5263"/>
    <w:rsid w:val="00BF5883"/>
    <w:rsid w:val="00BF7F4D"/>
    <w:rsid w:val="00C046E1"/>
    <w:rsid w:val="00C063FE"/>
    <w:rsid w:val="00C06AD9"/>
    <w:rsid w:val="00C112A5"/>
    <w:rsid w:val="00C1221A"/>
    <w:rsid w:val="00C157FA"/>
    <w:rsid w:val="00C2101A"/>
    <w:rsid w:val="00C21025"/>
    <w:rsid w:val="00C213F1"/>
    <w:rsid w:val="00C237D4"/>
    <w:rsid w:val="00C248A1"/>
    <w:rsid w:val="00C33240"/>
    <w:rsid w:val="00C37D5E"/>
    <w:rsid w:val="00C41455"/>
    <w:rsid w:val="00C4353C"/>
    <w:rsid w:val="00C509E5"/>
    <w:rsid w:val="00C51D7E"/>
    <w:rsid w:val="00C53E79"/>
    <w:rsid w:val="00C5474A"/>
    <w:rsid w:val="00C55970"/>
    <w:rsid w:val="00C55F50"/>
    <w:rsid w:val="00C633B9"/>
    <w:rsid w:val="00C63BC5"/>
    <w:rsid w:val="00C63E3F"/>
    <w:rsid w:val="00C651DF"/>
    <w:rsid w:val="00C66866"/>
    <w:rsid w:val="00C672E1"/>
    <w:rsid w:val="00C70475"/>
    <w:rsid w:val="00C72276"/>
    <w:rsid w:val="00C7252C"/>
    <w:rsid w:val="00C7419D"/>
    <w:rsid w:val="00C749B7"/>
    <w:rsid w:val="00C74AA7"/>
    <w:rsid w:val="00C75AC3"/>
    <w:rsid w:val="00C76B2A"/>
    <w:rsid w:val="00C77BE1"/>
    <w:rsid w:val="00C80277"/>
    <w:rsid w:val="00C86D60"/>
    <w:rsid w:val="00C86F3F"/>
    <w:rsid w:val="00C900E9"/>
    <w:rsid w:val="00C90BD9"/>
    <w:rsid w:val="00C91985"/>
    <w:rsid w:val="00C933E4"/>
    <w:rsid w:val="00C95F25"/>
    <w:rsid w:val="00C96A51"/>
    <w:rsid w:val="00CA1BD8"/>
    <w:rsid w:val="00CA30FC"/>
    <w:rsid w:val="00CA3C8C"/>
    <w:rsid w:val="00CA408D"/>
    <w:rsid w:val="00CA5072"/>
    <w:rsid w:val="00CA53D7"/>
    <w:rsid w:val="00CB075A"/>
    <w:rsid w:val="00CB1982"/>
    <w:rsid w:val="00CB2418"/>
    <w:rsid w:val="00CB4693"/>
    <w:rsid w:val="00CB7977"/>
    <w:rsid w:val="00CB7ADD"/>
    <w:rsid w:val="00CC60DF"/>
    <w:rsid w:val="00CC6678"/>
    <w:rsid w:val="00CC67E8"/>
    <w:rsid w:val="00CC70B1"/>
    <w:rsid w:val="00CC714A"/>
    <w:rsid w:val="00CD02D2"/>
    <w:rsid w:val="00CD217B"/>
    <w:rsid w:val="00CD36C3"/>
    <w:rsid w:val="00CD3E46"/>
    <w:rsid w:val="00CD6DA9"/>
    <w:rsid w:val="00CE2C99"/>
    <w:rsid w:val="00CE40D9"/>
    <w:rsid w:val="00CE4627"/>
    <w:rsid w:val="00CE6BF7"/>
    <w:rsid w:val="00CE7FAC"/>
    <w:rsid w:val="00CF0E37"/>
    <w:rsid w:val="00D003C0"/>
    <w:rsid w:val="00D04FB7"/>
    <w:rsid w:val="00D05592"/>
    <w:rsid w:val="00D12E25"/>
    <w:rsid w:val="00D1392A"/>
    <w:rsid w:val="00D20D7D"/>
    <w:rsid w:val="00D2613A"/>
    <w:rsid w:val="00D26C50"/>
    <w:rsid w:val="00D3137C"/>
    <w:rsid w:val="00D33782"/>
    <w:rsid w:val="00D34464"/>
    <w:rsid w:val="00D35AC4"/>
    <w:rsid w:val="00D36B38"/>
    <w:rsid w:val="00D36C10"/>
    <w:rsid w:val="00D40A37"/>
    <w:rsid w:val="00D415AF"/>
    <w:rsid w:val="00D4193B"/>
    <w:rsid w:val="00D429D7"/>
    <w:rsid w:val="00D430CD"/>
    <w:rsid w:val="00D45BBB"/>
    <w:rsid w:val="00D45F09"/>
    <w:rsid w:val="00D4662D"/>
    <w:rsid w:val="00D50B31"/>
    <w:rsid w:val="00D52A0C"/>
    <w:rsid w:val="00D52C2E"/>
    <w:rsid w:val="00D537F4"/>
    <w:rsid w:val="00D55773"/>
    <w:rsid w:val="00D56AAF"/>
    <w:rsid w:val="00D56FEB"/>
    <w:rsid w:val="00D57998"/>
    <w:rsid w:val="00D64384"/>
    <w:rsid w:val="00D66310"/>
    <w:rsid w:val="00D668A0"/>
    <w:rsid w:val="00D6790B"/>
    <w:rsid w:val="00D71FDC"/>
    <w:rsid w:val="00D72A21"/>
    <w:rsid w:val="00D75B5E"/>
    <w:rsid w:val="00D7686B"/>
    <w:rsid w:val="00D803D6"/>
    <w:rsid w:val="00D80CC7"/>
    <w:rsid w:val="00D80DFD"/>
    <w:rsid w:val="00D811B3"/>
    <w:rsid w:val="00D8149F"/>
    <w:rsid w:val="00D81710"/>
    <w:rsid w:val="00D82395"/>
    <w:rsid w:val="00D85363"/>
    <w:rsid w:val="00D93771"/>
    <w:rsid w:val="00D937A5"/>
    <w:rsid w:val="00D94C78"/>
    <w:rsid w:val="00D96359"/>
    <w:rsid w:val="00D96F30"/>
    <w:rsid w:val="00D979DE"/>
    <w:rsid w:val="00DA2755"/>
    <w:rsid w:val="00DA3A05"/>
    <w:rsid w:val="00DA3F2F"/>
    <w:rsid w:val="00DA51DD"/>
    <w:rsid w:val="00DB379F"/>
    <w:rsid w:val="00DB5FD4"/>
    <w:rsid w:val="00DB7380"/>
    <w:rsid w:val="00DC067D"/>
    <w:rsid w:val="00DC3DFE"/>
    <w:rsid w:val="00DC61CD"/>
    <w:rsid w:val="00DD031B"/>
    <w:rsid w:val="00DD0A1C"/>
    <w:rsid w:val="00DD0E89"/>
    <w:rsid w:val="00DD3863"/>
    <w:rsid w:val="00DD3BAB"/>
    <w:rsid w:val="00DD567F"/>
    <w:rsid w:val="00DD73D5"/>
    <w:rsid w:val="00DE4A22"/>
    <w:rsid w:val="00DF250D"/>
    <w:rsid w:val="00DF39B3"/>
    <w:rsid w:val="00DF41A9"/>
    <w:rsid w:val="00DF7EAA"/>
    <w:rsid w:val="00E00EE7"/>
    <w:rsid w:val="00E03B37"/>
    <w:rsid w:val="00E04C93"/>
    <w:rsid w:val="00E10239"/>
    <w:rsid w:val="00E1315C"/>
    <w:rsid w:val="00E13B77"/>
    <w:rsid w:val="00E145AB"/>
    <w:rsid w:val="00E160DD"/>
    <w:rsid w:val="00E165B3"/>
    <w:rsid w:val="00E16630"/>
    <w:rsid w:val="00E16A89"/>
    <w:rsid w:val="00E20839"/>
    <w:rsid w:val="00E2142A"/>
    <w:rsid w:val="00E22EC1"/>
    <w:rsid w:val="00E25568"/>
    <w:rsid w:val="00E2771C"/>
    <w:rsid w:val="00E27949"/>
    <w:rsid w:val="00E33025"/>
    <w:rsid w:val="00E34C9B"/>
    <w:rsid w:val="00E35497"/>
    <w:rsid w:val="00E35FE2"/>
    <w:rsid w:val="00E3710F"/>
    <w:rsid w:val="00E40759"/>
    <w:rsid w:val="00E41A46"/>
    <w:rsid w:val="00E41C1A"/>
    <w:rsid w:val="00E429A0"/>
    <w:rsid w:val="00E430AE"/>
    <w:rsid w:val="00E445DE"/>
    <w:rsid w:val="00E44962"/>
    <w:rsid w:val="00E467F1"/>
    <w:rsid w:val="00E51A16"/>
    <w:rsid w:val="00E52433"/>
    <w:rsid w:val="00E53994"/>
    <w:rsid w:val="00E546DA"/>
    <w:rsid w:val="00E56E9A"/>
    <w:rsid w:val="00E66D1A"/>
    <w:rsid w:val="00E677BE"/>
    <w:rsid w:val="00E713B2"/>
    <w:rsid w:val="00E71E35"/>
    <w:rsid w:val="00E721DE"/>
    <w:rsid w:val="00E73100"/>
    <w:rsid w:val="00E73932"/>
    <w:rsid w:val="00E7411D"/>
    <w:rsid w:val="00E752C5"/>
    <w:rsid w:val="00E76B44"/>
    <w:rsid w:val="00E82F6B"/>
    <w:rsid w:val="00E86BE5"/>
    <w:rsid w:val="00E87B67"/>
    <w:rsid w:val="00E90149"/>
    <w:rsid w:val="00E91287"/>
    <w:rsid w:val="00E916B9"/>
    <w:rsid w:val="00E92006"/>
    <w:rsid w:val="00E92B2D"/>
    <w:rsid w:val="00E95974"/>
    <w:rsid w:val="00EA1544"/>
    <w:rsid w:val="00EA2939"/>
    <w:rsid w:val="00EA2A88"/>
    <w:rsid w:val="00EA2B96"/>
    <w:rsid w:val="00EA7B32"/>
    <w:rsid w:val="00EA7E86"/>
    <w:rsid w:val="00EB0004"/>
    <w:rsid w:val="00EB2AE7"/>
    <w:rsid w:val="00EB6CFC"/>
    <w:rsid w:val="00EB789B"/>
    <w:rsid w:val="00EC215B"/>
    <w:rsid w:val="00EC2540"/>
    <w:rsid w:val="00EC25B1"/>
    <w:rsid w:val="00EC2A96"/>
    <w:rsid w:val="00EC41A2"/>
    <w:rsid w:val="00EC6F60"/>
    <w:rsid w:val="00ED16AE"/>
    <w:rsid w:val="00ED23A0"/>
    <w:rsid w:val="00ED4A44"/>
    <w:rsid w:val="00ED56DA"/>
    <w:rsid w:val="00ED70D2"/>
    <w:rsid w:val="00EE00EB"/>
    <w:rsid w:val="00EE0D1B"/>
    <w:rsid w:val="00EE268C"/>
    <w:rsid w:val="00EE6928"/>
    <w:rsid w:val="00EF02F5"/>
    <w:rsid w:val="00EF2BD0"/>
    <w:rsid w:val="00EF5DD6"/>
    <w:rsid w:val="00EF5F1B"/>
    <w:rsid w:val="00EF7C9A"/>
    <w:rsid w:val="00F00AAD"/>
    <w:rsid w:val="00F04294"/>
    <w:rsid w:val="00F043D7"/>
    <w:rsid w:val="00F0750B"/>
    <w:rsid w:val="00F10748"/>
    <w:rsid w:val="00F10842"/>
    <w:rsid w:val="00F152FD"/>
    <w:rsid w:val="00F1603A"/>
    <w:rsid w:val="00F326B9"/>
    <w:rsid w:val="00F34EEB"/>
    <w:rsid w:val="00F360AB"/>
    <w:rsid w:val="00F37E04"/>
    <w:rsid w:val="00F37EED"/>
    <w:rsid w:val="00F41701"/>
    <w:rsid w:val="00F425D7"/>
    <w:rsid w:val="00F45A2A"/>
    <w:rsid w:val="00F4791C"/>
    <w:rsid w:val="00F53184"/>
    <w:rsid w:val="00F54EE0"/>
    <w:rsid w:val="00F564ED"/>
    <w:rsid w:val="00F56D21"/>
    <w:rsid w:val="00F57391"/>
    <w:rsid w:val="00F657C7"/>
    <w:rsid w:val="00F71496"/>
    <w:rsid w:val="00F71B2A"/>
    <w:rsid w:val="00F752A8"/>
    <w:rsid w:val="00F755B1"/>
    <w:rsid w:val="00F75B2D"/>
    <w:rsid w:val="00F76D2A"/>
    <w:rsid w:val="00F77886"/>
    <w:rsid w:val="00F82753"/>
    <w:rsid w:val="00F82DB7"/>
    <w:rsid w:val="00F83AA5"/>
    <w:rsid w:val="00F844DD"/>
    <w:rsid w:val="00F84570"/>
    <w:rsid w:val="00F86667"/>
    <w:rsid w:val="00F92627"/>
    <w:rsid w:val="00F96718"/>
    <w:rsid w:val="00F97FAC"/>
    <w:rsid w:val="00FA03BA"/>
    <w:rsid w:val="00FA1F6F"/>
    <w:rsid w:val="00FA2CC8"/>
    <w:rsid w:val="00FA4081"/>
    <w:rsid w:val="00FA43AA"/>
    <w:rsid w:val="00FA6E9C"/>
    <w:rsid w:val="00FB1389"/>
    <w:rsid w:val="00FB18E0"/>
    <w:rsid w:val="00FB5ACB"/>
    <w:rsid w:val="00FB72EF"/>
    <w:rsid w:val="00FC3461"/>
    <w:rsid w:val="00FC4453"/>
    <w:rsid w:val="00FC4BBD"/>
    <w:rsid w:val="00FC514A"/>
    <w:rsid w:val="00FC615A"/>
    <w:rsid w:val="00FC6407"/>
    <w:rsid w:val="00FC6BD3"/>
    <w:rsid w:val="00FC70F1"/>
    <w:rsid w:val="00FD05E6"/>
    <w:rsid w:val="00FD271F"/>
    <w:rsid w:val="00FD58DD"/>
    <w:rsid w:val="00FD622C"/>
    <w:rsid w:val="00FD6E96"/>
    <w:rsid w:val="00FE0849"/>
    <w:rsid w:val="00FE09FC"/>
    <w:rsid w:val="00FE0CEF"/>
    <w:rsid w:val="00FE3317"/>
    <w:rsid w:val="00FE4730"/>
    <w:rsid w:val="00FE55B8"/>
    <w:rsid w:val="00FE5675"/>
    <w:rsid w:val="00FE6CBC"/>
    <w:rsid w:val="00FE6E1D"/>
    <w:rsid w:val="00FF1CB8"/>
    <w:rsid w:val="00FF5DBA"/>
    <w:rsid w:val="00FF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84C94"/>
  <w15:chartTrackingRefBased/>
  <w15:docId w15:val="{01430BBD-9B2B-4B53-8B87-C2F0E603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067D"/>
    <w:pPr>
      <w:widowControl w:val="0"/>
      <w:wordWrap w:val="0"/>
      <w:autoSpaceDE w:val="0"/>
      <w:autoSpaceDN w:val="0"/>
      <w:spacing w:after="160" w:line="259" w:lineRule="auto"/>
      <w:jc w:val="both"/>
    </w:pPr>
    <w:rPr>
      <w:kern w:val="2"/>
      <w:sz w:val="20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DC067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C067D"/>
    <w:pPr>
      <w:keepNext/>
      <w:outlineLvl w:val="1"/>
    </w:pPr>
    <w:rPr>
      <w:rFonts w:asciiTheme="majorHAnsi" w:eastAsiaTheme="majorEastAsia" w:hAnsiTheme="majorHAnsi"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DC067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C067D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2BD0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2BD0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2BD0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2BD0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2BD0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6402B"/>
  </w:style>
  <w:style w:type="paragraph" w:styleId="a4">
    <w:name w:val="footer"/>
    <w:basedOn w:val="a"/>
    <w:link w:val="Char0"/>
    <w:uiPriority w:val="99"/>
    <w:unhideWhenUsed/>
    <w:rsid w:val="00A6402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6402B"/>
  </w:style>
  <w:style w:type="paragraph" w:styleId="a5">
    <w:name w:val="List Paragraph"/>
    <w:basedOn w:val="a"/>
    <w:uiPriority w:val="34"/>
    <w:qFormat/>
    <w:rsid w:val="008A55AC"/>
    <w:pPr>
      <w:ind w:leftChars="400" w:left="800"/>
    </w:pPr>
  </w:style>
  <w:style w:type="character" w:styleId="a6">
    <w:name w:val="Placeholder Text"/>
    <w:basedOn w:val="a0"/>
    <w:uiPriority w:val="99"/>
    <w:semiHidden/>
    <w:rsid w:val="001127B1"/>
    <w:rPr>
      <w:color w:val="808080"/>
    </w:rPr>
  </w:style>
  <w:style w:type="paragraph" w:styleId="a7">
    <w:name w:val="Normal (Web)"/>
    <w:basedOn w:val="a"/>
    <w:uiPriority w:val="99"/>
    <w:semiHidden/>
    <w:unhideWhenUsed/>
    <w:rsid w:val="008A0B5F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character" w:customStyle="1" w:styleId="1Char">
    <w:name w:val="제목 1 Char"/>
    <w:basedOn w:val="a0"/>
    <w:link w:val="1"/>
    <w:uiPriority w:val="9"/>
    <w:rsid w:val="00DC067D"/>
    <w:rPr>
      <w:rFonts w:asciiTheme="majorHAnsi" w:eastAsiaTheme="majorEastAsia" w:hAnsiTheme="majorHAnsi" w:cstheme="majorBidi"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C067D"/>
    <w:pPr>
      <w:spacing w:before="240" w:after="0"/>
      <w:outlineLvl w:val="9"/>
    </w:pPr>
    <w:rPr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60DD4"/>
    <w:pPr>
      <w:spacing w:after="100"/>
      <w:ind w:left="220"/>
    </w:pPr>
    <w:rPr>
      <w:sz w:val="22"/>
    </w:rPr>
  </w:style>
  <w:style w:type="paragraph" w:styleId="10">
    <w:name w:val="toc 1"/>
    <w:basedOn w:val="a"/>
    <w:next w:val="a"/>
    <w:autoRedefine/>
    <w:uiPriority w:val="39"/>
    <w:unhideWhenUsed/>
    <w:rsid w:val="00560DD4"/>
    <w:pPr>
      <w:spacing w:after="100"/>
    </w:pPr>
    <w:rPr>
      <w:sz w:val="22"/>
    </w:rPr>
  </w:style>
  <w:style w:type="paragraph" w:styleId="30">
    <w:name w:val="toc 3"/>
    <w:basedOn w:val="a"/>
    <w:next w:val="a"/>
    <w:autoRedefine/>
    <w:uiPriority w:val="39"/>
    <w:unhideWhenUsed/>
    <w:rsid w:val="00560DD4"/>
    <w:pPr>
      <w:spacing w:after="100"/>
      <w:ind w:left="440"/>
    </w:pPr>
    <w:rPr>
      <w:sz w:val="22"/>
    </w:rPr>
  </w:style>
  <w:style w:type="character" w:styleId="a8">
    <w:name w:val="annotation reference"/>
    <w:basedOn w:val="a0"/>
    <w:uiPriority w:val="99"/>
    <w:semiHidden/>
    <w:unhideWhenUsed/>
    <w:rsid w:val="005872D3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5872D3"/>
  </w:style>
  <w:style w:type="character" w:customStyle="1" w:styleId="Char1">
    <w:name w:val="메모 텍스트 Char"/>
    <w:basedOn w:val="a0"/>
    <w:link w:val="a9"/>
    <w:uiPriority w:val="99"/>
    <w:semiHidden/>
    <w:rsid w:val="005872D3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872D3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5872D3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872D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5872D3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개요 1"/>
    <w:basedOn w:val="a"/>
    <w:rsid w:val="008E4102"/>
    <w:pPr>
      <w:spacing w:after="0" w:line="384" w:lineRule="auto"/>
      <w:ind w:left="200"/>
      <w:textAlignment w:val="baseline"/>
      <w:outlineLvl w:val="0"/>
    </w:pPr>
    <w:rPr>
      <w:rFonts w:ascii="함초롬바탕" w:eastAsia="굴림" w:hAnsi="굴림" w:cs="굴림"/>
      <w:color w:val="000000"/>
      <w:szCs w:val="20"/>
    </w:rPr>
  </w:style>
  <w:style w:type="paragraph" w:customStyle="1" w:styleId="21">
    <w:name w:val="개요 2"/>
    <w:basedOn w:val="a"/>
    <w:rsid w:val="008E4102"/>
    <w:pPr>
      <w:spacing w:after="0" w:line="384" w:lineRule="auto"/>
      <w:ind w:left="400"/>
      <w:textAlignment w:val="baseline"/>
      <w:outlineLvl w:val="1"/>
    </w:pPr>
    <w:rPr>
      <w:rFonts w:ascii="함초롬바탕" w:eastAsia="굴림" w:hAnsi="굴림" w:cs="굴림"/>
      <w:color w:val="000000"/>
      <w:szCs w:val="20"/>
    </w:rPr>
  </w:style>
  <w:style w:type="character" w:styleId="ac">
    <w:name w:val="Hyperlink"/>
    <w:basedOn w:val="a0"/>
    <w:uiPriority w:val="99"/>
    <w:unhideWhenUsed/>
    <w:rsid w:val="00672C02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C067D"/>
    <w:rPr>
      <w:rFonts w:asciiTheme="majorHAnsi" w:eastAsiaTheme="majorEastAsia" w:hAnsiTheme="majorHAnsi" w:cstheme="majorBidi"/>
      <w:kern w:val="2"/>
      <w:sz w:val="24"/>
      <w:szCs w:val="22"/>
    </w:rPr>
  </w:style>
  <w:style w:type="character" w:customStyle="1" w:styleId="3Char">
    <w:name w:val="제목 3 Char"/>
    <w:basedOn w:val="a0"/>
    <w:link w:val="3"/>
    <w:uiPriority w:val="9"/>
    <w:rsid w:val="00DC067D"/>
    <w:rPr>
      <w:rFonts w:asciiTheme="majorHAnsi" w:eastAsiaTheme="majorEastAsia" w:hAnsiTheme="majorHAnsi" w:cstheme="majorBidi"/>
      <w:kern w:val="2"/>
      <w:sz w:val="22"/>
      <w:szCs w:val="22"/>
    </w:rPr>
  </w:style>
  <w:style w:type="character" w:customStyle="1" w:styleId="4Char">
    <w:name w:val="제목 4 Char"/>
    <w:basedOn w:val="a0"/>
    <w:link w:val="4"/>
    <w:uiPriority w:val="9"/>
    <w:rsid w:val="00DC067D"/>
    <w:rPr>
      <w:b/>
      <w:bCs/>
      <w:kern w:val="2"/>
      <w:sz w:val="20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EF2BD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EF2BD0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EF2BD0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EF2BD0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Char">
    <w:name w:val="제목 9 Char"/>
    <w:basedOn w:val="a0"/>
    <w:link w:val="9"/>
    <w:uiPriority w:val="9"/>
    <w:semiHidden/>
    <w:rsid w:val="00EF2BD0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d">
    <w:name w:val="caption"/>
    <w:basedOn w:val="a"/>
    <w:next w:val="a"/>
    <w:uiPriority w:val="35"/>
    <w:unhideWhenUsed/>
    <w:qFormat/>
    <w:rsid w:val="00DC067D"/>
    <w:rPr>
      <w:b/>
      <w:bCs/>
      <w:szCs w:val="20"/>
    </w:rPr>
  </w:style>
  <w:style w:type="paragraph" w:styleId="ae">
    <w:name w:val="Title"/>
    <w:basedOn w:val="a"/>
    <w:next w:val="a"/>
    <w:link w:val="Char4"/>
    <w:uiPriority w:val="10"/>
    <w:qFormat/>
    <w:rsid w:val="00DC067D"/>
    <w:pPr>
      <w:spacing w:before="24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0"/>
    <w:link w:val="ae"/>
    <w:uiPriority w:val="10"/>
    <w:rsid w:val="00DC067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">
    <w:name w:val="Subtitle"/>
    <w:basedOn w:val="a"/>
    <w:next w:val="a"/>
    <w:link w:val="Char5"/>
    <w:uiPriority w:val="11"/>
    <w:qFormat/>
    <w:rsid w:val="00EF2BD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5">
    <w:name w:val="부제 Char"/>
    <w:basedOn w:val="a0"/>
    <w:link w:val="af"/>
    <w:uiPriority w:val="11"/>
    <w:rsid w:val="00EF2BD0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EF2BD0"/>
    <w:rPr>
      <w:b/>
      <w:bCs/>
    </w:rPr>
  </w:style>
  <w:style w:type="character" w:styleId="af1">
    <w:name w:val="Emphasis"/>
    <w:basedOn w:val="a0"/>
    <w:uiPriority w:val="20"/>
    <w:qFormat/>
    <w:rsid w:val="00EF2BD0"/>
    <w:rPr>
      <w:i/>
      <w:iCs/>
    </w:rPr>
  </w:style>
  <w:style w:type="paragraph" w:styleId="af2">
    <w:name w:val="No Spacing"/>
    <w:uiPriority w:val="1"/>
    <w:qFormat/>
    <w:rsid w:val="00EF2BD0"/>
    <w:pPr>
      <w:spacing w:after="0" w:line="240" w:lineRule="auto"/>
    </w:pPr>
  </w:style>
  <w:style w:type="paragraph" w:styleId="af3">
    <w:name w:val="Quote"/>
    <w:basedOn w:val="a"/>
    <w:next w:val="a"/>
    <w:link w:val="Char6"/>
    <w:uiPriority w:val="29"/>
    <w:qFormat/>
    <w:rsid w:val="00EF2BD0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har6">
    <w:name w:val="인용 Char"/>
    <w:basedOn w:val="a0"/>
    <w:link w:val="af3"/>
    <w:uiPriority w:val="29"/>
    <w:rsid w:val="00EF2BD0"/>
    <w:rPr>
      <w:i/>
      <w:iCs/>
    </w:rPr>
  </w:style>
  <w:style w:type="paragraph" w:styleId="af4">
    <w:name w:val="Intense Quote"/>
    <w:basedOn w:val="a"/>
    <w:next w:val="a"/>
    <w:link w:val="Char7"/>
    <w:uiPriority w:val="30"/>
    <w:qFormat/>
    <w:rsid w:val="00EF2BD0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7">
    <w:name w:val="강한 인용 Char"/>
    <w:basedOn w:val="a0"/>
    <w:link w:val="af4"/>
    <w:uiPriority w:val="30"/>
    <w:rsid w:val="00EF2BD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f5">
    <w:name w:val="Subtle Emphasis"/>
    <w:basedOn w:val="a0"/>
    <w:uiPriority w:val="19"/>
    <w:qFormat/>
    <w:rsid w:val="00EF2BD0"/>
    <w:rPr>
      <w:i/>
      <w:iCs/>
      <w:color w:val="595959" w:themeColor="text1" w:themeTint="A6"/>
    </w:rPr>
  </w:style>
  <w:style w:type="character" w:styleId="af6">
    <w:name w:val="Intense Emphasis"/>
    <w:basedOn w:val="a0"/>
    <w:uiPriority w:val="21"/>
    <w:qFormat/>
    <w:rsid w:val="00EF2BD0"/>
    <w:rPr>
      <w:b/>
      <w:bCs/>
      <w:i/>
      <w:iCs/>
    </w:rPr>
  </w:style>
  <w:style w:type="character" w:styleId="af7">
    <w:name w:val="Subtle Reference"/>
    <w:basedOn w:val="a0"/>
    <w:uiPriority w:val="31"/>
    <w:qFormat/>
    <w:rsid w:val="00EF2BD0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EF2BD0"/>
    <w:rPr>
      <w:b/>
      <w:bCs/>
      <w:smallCaps/>
      <w:u w:val="single"/>
    </w:rPr>
  </w:style>
  <w:style w:type="character" w:styleId="af9">
    <w:name w:val="Book Title"/>
    <w:basedOn w:val="a0"/>
    <w:uiPriority w:val="33"/>
    <w:qFormat/>
    <w:rsid w:val="00EF2BD0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83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713BED-581F-4735-B175-7F0C1DA30BA6}" type="doc">
      <dgm:prSet loTypeId="urn:microsoft.com/office/officeart/2005/8/layout/vList4" loCatId="list" qsTypeId="urn:microsoft.com/office/officeart/2005/8/quickstyle/simple4" qsCatId="simple" csTypeId="urn:microsoft.com/office/officeart/2005/8/colors/accent2_5" csCatId="accent2" phldr="1"/>
      <dgm:spPr/>
      <dgm:t>
        <a:bodyPr/>
        <a:lstStyle/>
        <a:p>
          <a:pPr latinLnBrk="1"/>
          <a:endParaRPr lang="ko-KR" altLang="en-US"/>
        </a:p>
      </dgm:t>
    </dgm:pt>
    <dgm:pt modelId="{DC97A380-665E-4EAF-8E95-088BD11198DD}">
      <dgm:prSet phldrT="[텍스트]" custT="1"/>
      <dgm:spPr/>
      <dgm:t>
        <a:bodyPr/>
        <a:lstStyle/>
        <a:p>
          <a:pPr latinLnBrk="1"/>
          <a:r>
            <a:rPr lang="ko-KR" altLang="en-US" sz="1400" b="1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</dgm:t>
    </dgm:pt>
    <dgm:pt modelId="{D254B56B-A504-408F-BB1A-0B791B69A67F}" type="par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FC291959-4454-46D9-97A1-8715B21C286C}" type="sibTrans" cxnId="{8E438DC1-BA28-4FA3-A256-25C6A8CD2F4F}">
      <dgm:prSet/>
      <dgm:spPr/>
      <dgm:t>
        <a:bodyPr/>
        <a:lstStyle/>
        <a:p>
          <a:pPr latinLnBrk="1"/>
          <a:endParaRPr lang="ko-KR" altLang="en-US"/>
        </a:p>
      </dgm:t>
    </dgm:pt>
    <dgm:pt modelId="{AFF07674-364E-4247-BEA8-746B14CB1A9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효과적인 데이터 수집을 위한 데이터 이해</a:t>
          </a:r>
        </a:p>
      </dgm:t>
    </dgm:pt>
    <dgm:pt modelId="{4CD5F4B3-0687-4F54-9D83-D04015A6860C}" type="par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B5308DEC-2A4B-4846-9F5E-05CB8933BEF3}" type="sibTrans" cxnId="{3C8209E8-A268-4679-82E6-C4209A9B0EAE}">
      <dgm:prSet/>
      <dgm:spPr/>
      <dgm:t>
        <a:bodyPr/>
        <a:lstStyle/>
        <a:p>
          <a:pPr latinLnBrk="1"/>
          <a:endParaRPr lang="ko-KR" altLang="en-US"/>
        </a:p>
      </dgm:t>
    </dgm:pt>
    <dgm:pt modelId="{C72334CD-E359-4BF9-B4B7-06BAE536A827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구조와 의미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,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수집 방법론 소개</a:t>
          </a:r>
        </a:p>
      </dgm:t>
    </dgm:pt>
    <dgm:pt modelId="{4D9F3720-0CA9-48DF-8A67-D88802A47A3E}" type="par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6E1564DD-89DB-4BA0-9B87-6D6E9AC4BFA9}" type="sibTrans" cxnId="{F5E24172-9F52-4AA9-B20B-8BF868F47742}">
      <dgm:prSet/>
      <dgm:spPr/>
      <dgm:t>
        <a:bodyPr/>
        <a:lstStyle/>
        <a:p>
          <a:pPr latinLnBrk="1"/>
          <a:endParaRPr lang="ko-KR" altLang="en-US"/>
        </a:p>
      </dgm:t>
    </dgm:pt>
    <dgm:pt modelId="{AC9AD23D-F8F1-4E82-A4C2-AD744602EA82}">
      <dgm:prSet phldrT="[텍스트]" custT="1"/>
      <dgm:spPr/>
      <dgm:t>
        <a:bodyPr/>
        <a:lstStyle/>
        <a:p>
          <a:pPr latinLnBrk="1"/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수집 매체와 관련 소프트웨어 소개</a:t>
          </a:r>
        </a:p>
      </dgm:t>
    </dgm:pt>
    <dgm:pt modelId="{B5072AC0-C89D-4D06-9F07-61C0564F4168}" type="par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5F77080C-F133-4F7E-AA02-C7677EF21652}" type="sibTrans" cxnId="{CB85C74E-E4A3-49ED-A699-E7BEA2EB1BF4}">
      <dgm:prSet/>
      <dgm:spPr/>
      <dgm:t>
        <a:bodyPr/>
        <a:lstStyle/>
        <a:p>
          <a:pPr latinLnBrk="1"/>
          <a:endParaRPr lang="ko-KR" altLang="en-US"/>
        </a:p>
      </dgm:t>
    </dgm:pt>
    <dgm:pt modelId="{D1B9DA24-3AEC-4F63-8A1B-D2C4DF4D0815}" type="pres">
      <dgm:prSet presAssocID="{F8713BED-581F-4735-B175-7F0C1DA30BA6}" presName="linear" presStyleCnt="0">
        <dgm:presLayoutVars>
          <dgm:dir/>
          <dgm:resizeHandles val="exact"/>
        </dgm:presLayoutVars>
      </dgm:prSet>
      <dgm:spPr/>
    </dgm:pt>
    <dgm:pt modelId="{6722B8EF-15E7-45C0-B852-1366A96F2C00}" type="pres">
      <dgm:prSet presAssocID="{DC97A380-665E-4EAF-8E95-088BD11198DD}" presName="comp" presStyleCnt="0"/>
      <dgm:spPr/>
    </dgm:pt>
    <dgm:pt modelId="{AD1FCAC9-8728-4539-A3E4-ADB06DFEA877}" type="pres">
      <dgm:prSet presAssocID="{DC97A380-665E-4EAF-8E95-088BD11198DD}" presName="box" presStyleLbl="node1" presStyleIdx="0" presStyleCnt="1"/>
      <dgm:spPr/>
    </dgm:pt>
    <dgm:pt modelId="{31078853-2321-4F23-B268-6A09759BD455}" type="pres">
      <dgm:prSet presAssocID="{DC97A380-665E-4EAF-8E95-088BD11198DD}" presName="img" presStyleLbl="fgImgPlace1" presStyleIdx="0" presStyleCnt="1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  <dgm:pt modelId="{78F715B6-EE8D-47B3-8E22-A77EDC6914A1}" type="pres">
      <dgm:prSet presAssocID="{DC97A380-665E-4EAF-8E95-088BD11198DD}" presName="text" presStyleLbl="node1" presStyleIdx="0" presStyleCnt="1">
        <dgm:presLayoutVars>
          <dgm:bulletEnabled val="1"/>
        </dgm:presLayoutVars>
      </dgm:prSet>
      <dgm:spPr/>
    </dgm:pt>
  </dgm:ptLst>
  <dgm:cxnLst>
    <dgm:cxn modelId="{F4E29F34-5A4A-4792-B614-6B317F462F9C}" type="presOf" srcId="{C72334CD-E359-4BF9-B4B7-06BAE536A827}" destId="{AD1FCAC9-8728-4539-A3E4-ADB06DFEA877}" srcOrd="0" destOrd="2" presId="urn:microsoft.com/office/officeart/2005/8/layout/vList4"/>
    <dgm:cxn modelId="{CB85C74E-E4A3-49ED-A699-E7BEA2EB1BF4}" srcId="{DC97A380-665E-4EAF-8E95-088BD11198DD}" destId="{AC9AD23D-F8F1-4E82-A4C2-AD744602EA82}" srcOrd="2" destOrd="0" parTransId="{B5072AC0-C89D-4D06-9F07-61C0564F4168}" sibTransId="{5F77080C-F133-4F7E-AA02-C7677EF21652}"/>
    <dgm:cxn modelId="{F5E24172-9F52-4AA9-B20B-8BF868F47742}" srcId="{DC97A380-665E-4EAF-8E95-088BD11198DD}" destId="{C72334CD-E359-4BF9-B4B7-06BAE536A827}" srcOrd="1" destOrd="0" parTransId="{4D9F3720-0CA9-48DF-8A67-D88802A47A3E}" sibTransId="{6E1564DD-89DB-4BA0-9B87-6D6E9AC4BFA9}"/>
    <dgm:cxn modelId="{60441080-1468-4B64-AF29-FBDC86657FB6}" type="presOf" srcId="{DC97A380-665E-4EAF-8E95-088BD11198DD}" destId="{78F715B6-EE8D-47B3-8E22-A77EDC6914A1}" srcOrd="1" destOrd="0" presId="urn:microsoft.com/office/officeart/2005/8/layout/vList4"/>
    <dgm:cxn modelId="{18CDFC8F-8FFE-4030-8985-529FB50A2023}" type="presOf" srcId="{AC9AD23D-F8F1-4E82-A4C2-AD744602EA82}" destId="{AD1FCAC9-8728-4539-A3E4-ADB06DFEA877}" srcOrd="0" destOrd="3" presId="urn:microsoft.com/office/officeart/2005/8/layout/vList4"/>
    <dgm:cxn modelId="{EFF94BA0-ED43-4E9E-8A78-8AA0F85E1071}" type="presOf" srcId="{AC9AD23D-F8F1-4E82-A4C2-AD744602EA82}" destId="{78F715B6-EE8D-47B3-8E22-A77EDC6914A1}" srcOrd="1" destOrd="3" presId="urn:microsoft.com/office/officeart/2005/8/layout/vList4"/>
    <dgm:cxn modelId="{BA4F1AA8-F475-41C9-9BA8-58CFA6024C99}" type="presOf" srcId="{AFF07674-364E-4247-BEA8-746B14CB1A92}" destId="{AD1FCAC9-8728-4539-A3E4-ADB06DFEA877}" srcOrd="0" destOrd="1" presId="urn:microsoft.com/office/officeart/2005/8/layout/vList4"/>
    <dgm:cxn modelId="{635913B4-890B-4B00-A774-AEAE50B4B29E}" type="presOf" srcId="{AFF07674-364E-4247-BEA8-746B14CB1A92}" destId="{78F715B6-EE8D-47B3-8E22-A77EDC6914A1}" srcOrd="1" destOrd="1" presId="urn:microsoft.com/office/officeart/2005/8/layout/vList4"/>
    <dgm:cxn modelId="{F076D3B6-1433-4F0A-A6AF-7B5CF73753CC}" type="presOf" srcId="{F8713BED-581F-4735-B175-7F0C1DA30BA6}" destId="{D1B9DA24-3AEC-4F63-8A1B-D2C4DF4D0815}" srcOrd="0" destOrd="0" presId="urn:microsoft.com/office/officeart/2005/8/layout/vList4"/>
    <dgm:cxn modelId="{8E438DC1-BA28-4FA3-A256-25C6A8CD2F4F}" srcId="{F8713BED-581F-4735-B175-7F0C1DA30BA6}" destId="{DC97A380-665E-4EAF-8E95-088BD11198DD}" srcOrd="0" destOrd="0" parTransId="{D254B56B-A504-408F-BB1A-0B791B69A67F}" sibTransId="{FC291959-4454-46D9-97A1-8715B21C286C}"/>
    <dgm:cxn modelId="{2DF511C4-F734-4D7B-BBF6-C69FE863C066}" type="presOf" srcId="{C72334CD-E359-4BF9-B4B7-06BAE536A827}" destId="{78F715B6-EE8D-47B3-8E22-A77EDC6914A1}" srcOrd="1" destOrd="2" presId="urn:microsoft.com/office/officeart/2005/8/layout/vList4"/>
    <dgm:cxn modelId="{F8ED05E3-B8CE-43A3-AF4A-D2A15D712CD4}" type="presOf" srcId="{DC97A380-665E-4EAF-8E95-088BD11198DD}" destId="{AD1FCAC9-8728-4539-A3E4-ADB06DFEA877}" srcOrd="0" destOrd="0" presId="urn:microsoft.com/office/officeart/2005/8/layout/vList4"/>
    <dgm:cxn modelId="{3C8209E8-A268-4679-82E6-C4209A9B0EAE}" srcId="{DC97A380-665E-4EAF-8E95-088BD11198DD}" destId="{AFF07674-364E-4247-BEA8-746B14CB1A92}" srcOrd="0" destOrd="0" parTransId="{4CD5F4B3-0687-4F54-9D83-D04015A6860C}" sibTransId="{B5308DEC-2A4B-4846-9F5E-05CB8933BEF3}"/>
    <dgm:cxn modelId="{CE2960B3-EBF3-45F2-B925-E8C9F284F35A}" type="presParOf" srcId="{D1B9DA24-3AEC-4F63-8A1B-D2C4DF4D0815}" destId="{6722B8EF-15E7-45C0-B852-1366A96F2C00}" srcOrd="0" destOrd="0" presId="urn:microsoft.com/office/officeart/2005/8/layout/vList4"/>
    <dgm:cxn modelId="{479283CC-4662-4B27-9272-FA0049F98017}" type="presParOf" srcId="{6722B8EF-15E7-45C0-B852-1366A96F2C00}" destId="{AD1FCAC9-8728-4539-A3E4-ADB06DFEA877}" srcOrd="0" destOrd="0" presId="urn:microsoft.com/office/officeart/2005/8/layout/vList4"/>
    <dgm:cxn modelId="{7F6C65D0-4BC5-4CF3-A57D-BC4A42E5AFD2}" type="presParOf" srcId="{6722B8EF-15E7-45C0-B852-1366A96F2C00}" destId="{31078853-2321-4F23-B268-6A09759BD455}" srcOrd="1" destOrd="0" presId="urn:microsoft.com/office/officeart/2005/8/layout/vList4"/>
    <dgm:cxn modelId="{2138D76D-B78A-4414-AD11-85310528108E}" type="presParOf" srcId="{6722B8EF-15E7-45C0-B852-1366A96F2C00}" destId="{78F715B6-EE8D-47B3-8E22-A77EDC6914A1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1FCAC9-8728-4539-A3E4-ADB06DFEA877}">
      <dsp:nvSpPr>
        <dsp:cNvPr id="0" name=""/>
        <dsp:cNvSpPr/>
      </dsp:nvSpPr>
      <dsp:spPr>
        <a:xfrm>
          <a:off x="0" y="0"/>
          <a:ext cx="4723130" cy="128982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2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b="1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학습 내용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문제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효과적인 데이터 수집을 위한 데이터 이해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방법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구조와 의미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,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수집 방법론 소개</a:t>
          </a:r>
        </a:p>
        <a:p>
          <a:pPr marL="57150" lvl="1" indent="-57150" algn="l" defTabSz="466725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[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응용</a:t>
          </a:r>
          <a:r>
            <a:rPr lang="en-US" altLang="ko-KR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] </a:t>
          </a:r>
          <a:r>
            <a:rPr lang="ko-KR" altLang="en-US" sz="1050" kern="1200">
              <a:solidFill>
                <a:sysClr val="windowText" lastClr="000000"/>
              </a:solidFill>
              <a:latin typeface="함초롬바탕" panose="02030604000101010101" pitchFamily="18" charset="-127"/>
              <a:ea typeface="함초롬바탕" panose="02030604000101010101" pitchFamily="18" charset="-127"/>
              <a:cs typeface="함초롬바탕" panose="02030604000101010101" pitchFamily="18" charset="-127"/>
            </a:rPr>
            <a:t>데이터 수집 매체와 관련 소프트웨어 소개</a:t>
          </a:r>
        </a:p>
      </dsp:txBody>
      <dsp:txXfrm>
        <a:off x="1073608" y="0"/>
        <a:ext cx="3649521" cy="1289823"/>
      </dsp:txXfrm>
    </dsp:sp>
    <dsp:sp modelId="{31078853-2321-4F23-B268-6A09759BD455}">
      <dsp:nvSpPr>
        <dsp:cNvPr id="0" name=""/>
        <dsp:cNvSpPr/>
      </dsp:nvSpPr>
      <dsp:spPr>
        <a:xfrm>
          <a:off x="128982" y="128982"/>
          <a:ext cx="944626" cy="1031858"/>
        </a:xfrm>
        <a:prstGeom prst="roundRect">
          <a:avLst>
            <a:gd name="adj" fmla="val 10000"/>
          </a:avLst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84919-D094-4CCB-9AF1-DE43E0AD3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22</Pages>
  <Words>1163</Words>
  <Characters>6632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ChangSuKim</dc:creator>
  <cp:keywords/>
  <dc:description/>
  <cp:lastModifiedBy>문일</cp:lastModifiedBy>
  <cp:revision>6</cp:revision>
  <dcterms:created xsi:type="dcterms:W3CDTF">2022-03-15T06:42:00Z</dcterms:created>
  <dcterms:modified xsi:type="dcterms:W3CDTF">2022-03-21T01:46:00Z</dcterms:modified>
</cp:coreProperties>
</file>